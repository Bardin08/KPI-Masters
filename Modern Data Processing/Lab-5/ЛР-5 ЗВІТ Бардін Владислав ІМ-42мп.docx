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87EBE3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21C0AA75" wp14:editId="77581727">
            <wp:extent cx="3876675" cy="4857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713057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14:paraId="7C586161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Національний технічний університет України </w:t>
      </w:r>
    </w:p>
    <w:p w14:paraId="659CB608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«Київський політехнічний інститут імені Ігоря Сікорського»</w:t>
      </w:r>
    </w:p>
    <w:p w14:paraId="48002B0B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інформатики та обчислювальної техніки</w:t>
      </w:r>
    </w:p>
    <w:p w14:paraId="4980328A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інформаційних систем та технологій</w:t>
      </w:r>
    </w:p>
    <w:p w14:paraId="561FC766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C318A25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38D6B1C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52D774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206584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1E353C3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91165BD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B78CDE9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4806413" w14:textId="153E475B" w:rsidR="0066080A" w:rsidRPr="00477D5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Лабораторна робота №</w:t>
      </w:r>
      <w:del w:id="0" w:author="Vladyslav Bardin" w:date="2025-05-16T21:50:00Z" w16du:dateUtc="2025-05-16T18:50:00Z">
        <w:r w:rsidR="00E85A0F" w:rsidDel="00720800">
          <w:rPr>
            <w:rFonts w:ascii="Times New Roman" w:eastAsia="Times New Roman" w:hAnsi="Times New Roman" w:cs="Times New Roman"/>
            <w:sz w:val="28"/>
            <w:szCs w:val="28"/>
            <w:lang w:val="en-US"/>
          </w:rPr>
          <w:delText>4</w:delText>
        </w:r>
      </w:del>
      <w:ins w:id="1" w:author="Vladyslav Bardin" w:date="2025-05-16T21:50:00Z" w16du:dateUtc="2025-05-16T18:50:00Z">
        <w:r w:rsidR="00720800">
          <w:rPr>
            <w:rFonts w:ascii="Times New Roman" w:eastAsia="Times New Roman" w:hAnsi="Times New Roman" w:cs="Times New Roman"/>
            <w:sz w:val="28"/>
            <w:szCs w:val="28"/>
            <w:lang w:val="en-US"/>
          </w:rPr>
          <w:t>5</w:t>
        </w:r>
      </w:ins>
    </w:p>
    <w:p w14:paraId="1C8BED1E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 дисципліни</w:t>
      </w:r>
    </w:p>
    <w:p w14:paraId="3F1464ED" w14:textId="77777777" w:rsidR="0066080A" w:rsidRDefault="00000000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Сучасні методи обробки масивів даних</w:t>
      </w:r>
    </w:p>
    <w:p w14:paraId="0C70A773" w14:textId="77777777" w:rsidR="0066080A" w:rsidRDefault="0066080A">
      <w:pPr>
        <w:spacing w:after="0" w:line="264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8D4A7F7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13C899E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7858E7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F75BFA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D90594A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5BE530F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"/>
        <w:tblW w:w="963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753"/>
        <w:gridCol w:w="3337"/>
        <w:gridCol w:w="2549"/>
      </w:tblGrid>
      <w:tr w:rsidR="0066080A" w14:paraId="35E78634" w14:textId="77777777">
        <w:tc>
          <w:tcPr>
            <w:tcW w:w="3753" w:type="dxa"/>
            <w:vAlign w:val="center"/>
          </w:tcPr>
          <w:p w14:paraId="018544F0" w14:textId="77777777" w:rsidR="0066080A" w:rsidRDefault="00000000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Виконав(ла): </w:t>
            </w:r>
          </w:p>
          <w:p w14:paraId="70B26089" w14:textId="77777777" w:rsidR="0066080A" w:rsidRDefault="0066080A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37" w:type="dxa"/>
          </w:tcPr>
          <w:p w14:paraId="062E4E34" w14:textId="77777777" w:rsidR="0066080A" w:rsidRDefault="0066080A">
            <w:pPr>
              <w:spacing w:line="264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49" w:type="dxa"/>
            <w:vAlign w:val="center"/>
          </w:tcPr>
          <w:p w14:paraId="397AC515" w14:textId="77777777" w:rsidR="0066080A" w:rsidRDefault="00000000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Перевірила:</w:t>
            </w:r>
          </w:p>
        </w:tc>
      </w:tr>
      <w:tr w:rsidR="0066080A" w14:paraId="4C6E471D" w14:textId="77777777">
        <w:tc>
          <w:tcPr>
            <w:tcW w:w="3753" w:type="dxa"/>
            <w:vAlign w:val="center"/>
          </w:tcPr>
          <w:p w14:paraId="0E144EFD" w14:textId="77777777" w:rsidR="0066080A" w:rsidRDefault="0066080A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37" w:type="dxa"/>
          </w:tcPr>
          <w:p w14:paraId="3C26E813" w14:textId="77777777" w:rsidR="0066080A" w:rsidRDefault="0066080A">
            <w:pPr>
              <w:spacing w:line="264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49" w:type="dxa"/>
            <w:vAlign w:val="center"/>
          </w:tcPr>
          <w:p w14:paraId="3BA1E22A" w14:textId="77777777" w:rsidR="0066080A" w:rsidRDefault="0066080A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66080A" w14:paraId="6E92E597" w14:textId="77777777">
        <w:tc>
          <w:tcPr>
            <w:tcW w:w="3753" w:type="dxa"/>
            <w:vAlign w:val="center"/>
          </w:tcPr>
          <w:p w14:paraId="3DAB05EB" w14:textId="77777777" w:rsidR="0066080A" w:rsidRDefault="00000000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студент(ка) групи ІМ-42мп:</w:t>
            </w:r>
          </w:p>
        </w:tc>
        <w:tc>
          <w:tcPr>
            <w:tcW w:w="3337" w:type="dxa"/>
          </w:tcPr>
          <w:p w14:paraId="650ECECD" w14:textId="77777777" w:rsidR="0066080A" w:rsidRDefault="0066080A">
            <w:pPr>
              <w:spacing w:line="264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49" w:type="dxa"/>
            <w:vAlign w:val="center"/>
          </w:tcPr>
          <w:p w14:paraId="042084CA" w14:textId="77777777" w:rsidR="0066080A" w:rsidRDefault="00000000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ст. викладач</w:t>
            </w:r>
          </w:p>
        </w:tc>
      </w:tr>
      <w:tr w:rsidR="0066080A" w14:paraId="18690168" w14:textId="77777777">
        <w:tc>
          <w:tcPr>
            <w:tcW w:w="3753" w:type="dxa"/>
            <w:vAlign w:val="center"/>
          </w:tcPr>
          <w:p w14:paraId="147EB224" w14:textId="77777777" w:rsidR="0066080A" w:rsidRDefault="00000000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Бардін В. Д.</w:t>
            </w:r>
          </w:p>
        </w:tc>
        <w:tc>
          <w:tcPr>
            <w:tcW w:w="3337" w:type="dxa"/>
          </w:tcPr>
          <w:p w14:paraId="5B84D24A" w14:textId="77777777" w:rsidR="0066080A" w:rsidRDefault="0066080A">
            <w:pPr>
              <w:spacing w:line="264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49" w:type="dxa"/>
            <w:vAlign w:val="center"/>
          </w:tcPr>
          <w:p w14:paraId="1184381A" w14:textId="77777777" w:rsidR="0066080A" w:rsidRDefault="00000000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Тимофєєва Ю.С.</w:t>
            </w:r>
          </w:p>
        </w:tc>
      </w:tr>
      <w:tr w:rsidR="0066080A" w14:paraId="2CA9088D" w14:textId="77777777">
        <w:tc>
          <w:tcPr>
            <w:tcW w:w="3753" w:type="dxa"/>
            <w:vAlign w:val="center"/>
          </w:tcPr>
          <w:p w14:paraId="0F67C2F5" w14:textId="77777777" w:rsidR="0066080A" w:rsidRDefault="0066080A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37" w:type="dxa"/>
          </w:tcPr>
          <w:p w14:paraId="1AAEF21F" w14:textId="77777777" w:rsidR="0066080A" w:rsidRDefault="0066080A">
            <w:pPr>
              <w:spacing w:line="264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49" w:type="dxa"/>
            <w:vAlign w:val="center"/>
          </w:tcPr>
          <w:p w14:paraId="448B3CD1" w14:textId="77777777" w:rsidR="0066080A" w:rsidRDefault="0066080A">
            <w:pPr>
              <w:spacing w:line="264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6BB9CEE7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437146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5D5FED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935C43E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EB63A65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EAFB8D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4C151DA" w14:textId="77777777" w:rsidR="0066080A" w:rsidRDefault="0066080A">
      <w:pPr>
        <w:spacing w:after="0"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76DD4D0" w14:textId="77777777" w:rsidR="0066080A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Київ 2024</w:t>
      </w:r>
      <w:r>
        <w:br w:type="page"/>
      </w:r>
    </w:p>
    <w:p w14:paraId="0B127E38" w14:textId="6D579822" w:rsidR="00E85A0F" w:rsidRDefault="00AA68A2" w:rsidP="00E62E69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D719D4" wp14:editId="651D6035">
                <wp:simplePos x="0" y="0"/>
                <wp:positionH relativeFrom="column">
                  <wp:posOffset>2454459</wp:posOffset>
                </wp:positionH>
                <wp:positionV relativeFrom="paragraph">
                  <wp:posOffset>869315</wp:posOffset>
                </wp:positionV>
                <wp:extent cx="376904" cy="0"/>
                <wp:effectExtent l="50800" t="38100" r="29845" b="76200"/>
                <wp:wrapNone/>
                <wp:docPr id="1897280628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690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4751E8" id="Straight Connector 4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3.25pt,68.45pt" to="222.95pt,68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&#13;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E85A0F">
        <w:rPr>
          <w:rFonts w:ascii="Times New Roman" w:eastAsia="Times New Roman" w:hAnsi="Times New Roman" w:cs="Times New Roman"/>
          <w:b/>
          <w:bCs/>
          <w:sz w:val="28"/>
          <w:szCs w:val="28"/>
        </w:rPr>
        <w:t>1 КОД ЗАСТОСУНКУ</w:t>
      </w:r>
    </w:p>
    <w:p w14:paraId="0E0E94A1" w14:textId="77777777" w:rsidR="00F1276B" w:rsidRDefault="00F1276B" w:rsidP="00F1276B">
      <w:pPr>
        <w:pStyle w:val="HTMLPreformatted"/>
        <w:shd w:val="clear" w:color="auto" w:fill="FFFFFF"/>
        <w:rPr>
          <w:rFonts w:ascii="JetBrains Mono" w:hAnsi="JetBrains Mono" w:cs="JetBrains Mono"/>
          <w:color w:val="202020"/>
          <w:sz w:val="23"/>
          <w:szCs w:val="23"/>
        </w:rPr>
      </w:pPr>
      <w:r>
        <w:rPr>
          <w:rFonts w:ascii="JetBrains Mono" w:hAnsi="JetBrains Mono" w:cs="JetBrains Mono"/>
          <w:color w:val="202020"/>
          <w:sz w:val="23"/>
          <w:szCs w:val="23"/>
        </w:rPr>
        <w:br/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public class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Lab5Streams :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IStreamTopologyBuilder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t>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private const string </w:t>
      </w:r>
      <w:proofErr w:type="spellStart"/>
      <w:r>
        <w:rPr>
          <w:rFonts w:ascii="JetBrains Mono" w:hAnsi="JetBrains Mono" w:cs="JetBrains Mono"/>
          <w:b/>
          <w:bCs/>
          <w:color w:val="0093A1"/>
          <w:sz w:val="23"/>
          <w:szCs w:val="23"/>
        </w:rPr>
        <w:t>InputTopic</w:t>
      </w:r>
      <w:proofErr w:type="spellEnd"/>
      <w:r>
        <w:rPr>
          <w:rFonts w:ascii="JetBrains Mono" w:hAnsi="JetBrains Mono" w:cs="JetBrains Mono"/>
          <w:b/>
          <w:bCs/>
          <w:color w:val="0093A1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= </w:t>
      </w:r>
      <w:r>
        <w:rPr>
          <w:rFonts w:ascii="JetBrains Mono" w:hAnsi="JetBrains Mono" w:cs="JetBrains Mono"/>
          <w:color w:val="8C6C41"/>
          <w:sz w:val="23"/>
          <w:szCs w:val="23"/>
        </w:rPr>
        <w:t>"</w:t>
      </w:r>
      <w:proofErr w:type="spellStart"/>
      <w:r>
        <w:rPr>
          <w:rFonts w:ascii="JetBrains Mono" w:hAnsi="JetBrains Mono" w:cs="JetBrains Mono"/>
          <w:color w:val="8C6C41"/>
          <w:sz w:val="23"/>
          <w:szCs w:val="23"/>
        </w:rPr>
        <w:t>int.k</w:t>
      </w:r>
      <w:proofErr w:type="spellEnd"/>
      <w:r>
        <w:rPr>
          <w:rFonts w:ascii="JetBrains Mono" w:hAnsi="JetBrains Mono" w:cs="JetBrains Mono"/>
          <w:color w:val="8C6C41"/>
          <w:sz w:val="23"/>
          <w:szCs w:val="23"/>
        </w:rPr>
        <w:t>-</w:t>
      </w:r>
      <w:proofErr w:type="spellStart"/>
      <w:r>
        <w:rPr>
          <w:rFonts w:ascii="JetBrains Mono" w:hAnsi="JetBrains Mono" w:cs="JetBrains Mono"/>
          <w:color w:val="8C6C41"/>
          <w:sz w:val="23"/>
          <w:szCs w:val="23"/>
        </w:rPr>
        <w:t>connect.csv.plastic</w:t>
      </w:r>
      <w:proofErr w:type="spellEnd"/>
      <w:r>
        <w:rPr>
          <w:rFonts w:ascii="JetBrains Mono" w:hAnsi="JetBrains Mono" w:cs="JetBrains Mono"/>
          <w:color w:val="8C6C41"/>
          <w:sz w:val="23"/>
          <w:szCs w:val="23"/>
        </w:rPr>
        <w:t>-pollution"</w:t>
      </w:r>
      <w:r>
        <w:rPr>
          <w:rFonts w:ascii="JetBrains Mono" w:hAnsi="JetBrains Mono" w:cs="JetBrains Mono"/>
          <w:color w:val="383838"/>
          <w:sz w:val="23"/>
          <w:szCs w:val="23"/>
        </w:rPr>
        <w:t>;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private static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JsonSerializerSettings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proofErr w:type="spellStart"/>
      <w:r>
        <w:rPr>
          <w:rFonts w:ascii="JetBrains Mono" w:hAnsi="JetBrains Mono" w:cs="JetBrains Mono"/>
          <w:color w:val="00855F"/>
          <w:sz w:val="23"/>
          <w:szCs w:val="23"/>
        </w:rPr>
        <w:t>GetJsonSerializerSettings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return new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JsonSerializerSettings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383838"/>
          <w:sz w:val="23"/>
          <w:szCs w:val="23"/>
        </w:rPr>
        <w:t>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Converters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= {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NaIntConverter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() },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ContractResolver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=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DefaultContractResolver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br/>
        <w:t xml:space="preserve">            </w:t>
      </w:r>
      <w:r>
        <w:rPr>
          <w:rFonts w:ascii="JetBrains Mono" w:hAnsi="JetBrains Mono" w:cs="JetBrains Mono"/>
          <w:color w:val="383838"/>
          <w:sz w:val="23"/>
          <w:szCs w:val="23"/>
        </w:rPr>
        <w:t>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NamingStrategy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=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SnakeCaseNamingStrategy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(),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}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};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}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public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StreamBuilder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proofErr w:type="spellStart"/>
      <w:r>
        <w:rPr>
          <w:rFonts w:ascii="JetBrains Mono" w:hAnsi="JetBrains Mono" w:cs="JetBrains Mono"/>
          <w:color w:val="00855F"/>
          <w:sz w:val="23"/>
          <w:szCs w:val="23"/>
        </w:rPr>
        <w:t>BuildTopology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StreamBuilder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streamBuilder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JsonConvert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DefaultSettings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=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GetJsonSerializerSettings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;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var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records =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streamBuilder.</w:t>
      </w:r>
      <w:r>
        <w:rPr>
          <w:rFonts w:ascii="JetBrains Mono" w:hAnsi="JetBrains Mono" w:cs="JetBrains Mono"/>
          <w:color w:val="202020"/>
          <w:sz w:val="23"/>
          <w:szCs w:val="23"/>
        </w:rPr>
        <w:t>Stream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InputTopic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,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StringSerDes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(),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JsonSerDes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PlasticPollutionInfo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&gt;())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.</w:t>
      </w:r>
      <w:r>
        <w:rPr>
          <w:rFonts w:ascii="JetBrains Mono" w:hAnsi="JetBrains Mono" w:cs="JetBrains Mono"/>
          <w:color w:val="202020"/>
          <w:sz w:val="23"/>
          <w:szCs w:val="23"/>
        </w:rPr>
        <w:t>Filter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((_, v, _)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=&gt;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v </w:t>
      </w:r>
      <w:r>
        <w:rPr>
          <w:rFonts w:ascii="JetBrains Mono" w:hAnsi="JetBrains Mono" w:cs="JetBrains Mono"/>
          <w:color w:val="0F54D6"/>
          <w:sz w:val="23"/>
          <w:szCs w:val="23"/>
        </w:rPr>
        <w:t>is not null</w:t>
      </w:r>
      <w:r>
        <w:rPr>
          <w:rFonts w:ascii="JetBrains Mono" w:hAnsi="JetBrains Mono" w:cs="JetBrains Mono"/>
          <w:color w:val="383838"/>
          <w:sz w:val="23"/>
          <w:szCs w:val="23"/>
        </w:rPr>
        <w:t>);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BuildVolunteersCountTopology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(records);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BuildUkraineTotalCountTopology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(records);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return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streamBuilder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}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private static void </w:t>
      </w:r>
      <w:proofErr w:type="spellStart"/>
      <w:r>
        <w:rPr>
          <w:rFonts w:ascii="JetBrains Mono" w:hAnsi="JetBrains Mono" w:cs="JetBrains Mono"/>
          <w:color w:val="00855F"/>
          <w:sz w:val="23"/>
          <w:szCs w:val="23"/>
        </w:rPr>
        <w:t>BuildVolunteersCountTopology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IKStream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r>
        <w:rPr>
          <w:rFonts w:ascii="JetBrains Mono" w:hAnsi="JetBrains Mono" w:cs="JetBrains Mono"/>
          <w:color w:val="0F54D6"/>
          <w:sz w:val="23"/>
          <w:szCs w:val="23"/>
        </w:rPr>
        <w:t>string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,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PlasticPollutionInfo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&gt; records)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const int </w:t>
      </w:r>
      <w:proofErr w:type="spellStart"/>
      <w:r>
        <w:rPr>
          <w:rFonts w:ascii="JetBrains Mono" w:hAnsi="JetBrains Mono" w:cs="JetBrains Mono"/>
          <w:b/>
          <w:bCs/>
          <w:color w:val="0093A1"/>
          <w:sz w:val="23"/>
          <w:szCs w:val="23"/>
        </w:rPr>
        <w:t>minEventsThreshold</w:t>
      </w:r>
      <w:proofErr w:type="spellEnd"/>
      <w:r>
        <w:rPr>
          <w:rFonts w:ascii="JetBrains Mono" w:hAnsi="JetBrains Mono" w:cs="JetBrains Mono"/>
          <w:b/>
          <w:bCs/>
          <w:color w:val="0093A1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= </w:t>
      </w:r>
      <w:r>
        <w:rPr>
          <w:rFonts w:ascii="JetBrains Mono" w:hAnsi="JetBrains Mono" w:cs="JetBrains Mono"/>
          <w:color w:val="AB2F6B"/>
          <w:sz w:val="23"/>
          <w:szCs w:val="23"/>
        </w:rPr>
        <w:t>10</w:t>
      </w:r>
      <w:r>
        <w:rPr>
          <w:rFonts w:ascii="JetBrains Mono" w:hAnsi="JetBrains Mono" w:cs="JetBrains Mono"/>
          <w:color w:val="383838"/>
          <w:sz w:val="23"/>
          <w:szCs w:val="23"/>
        </w:rPr>
        <w:t>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var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volunteersCountStream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 = records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.</w:t>
      </w:r>
      <w:r>
        <w:rPr>
          <w:rFonts w:ascii="JetBrains Mono" w:hAnsi="JetBrains Mono" w:cs="JetBrains Mono"/>
          <w:color w:val="202020"/>
          <w:sz w:val="23"/>
          <w:szCs w:val="23"/>
        </w:rPr>
        <w:t>Filter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((_, v, _)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=&gt;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v.</w:t>
      </w:r>
      <w:r>
        <w:rPr>
          <w:rFonts w:ascii="JetBrains Mono" w:hAnsi="JetBrains Mono" w:cs="JetBrains Mono"/>
          <w:color w:val="202020"/>
          <w:sz w:val="23"/>
          <w:szCs w:val="23"/>
        </w:rPr>
        <w:t>NumEvents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&lt; </w:t>
      </w:r>
      <w:proofErr w:type="spellStart"/>
      <w:r>
        <w:rPr>
          <w:rFonts w:ascii="JetBrains Mono" w:hAnsi="JetBrains Mono" w:cs="JetBrains Mono"/>
          <w:b/>
          <w:bCs/>
          <w:color w:val="0093A1"/>
          <w:sz w:val="23"/>
          <w:szCs w:val="23"/>
        </w:rPr>
        <w:t>minEventsThreshold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.</w:t>
      </w:r>
      <w:r>
        <w:rPr>
          <w:rFonts w:ascii="JetBrains Mono" w:hAnsi="JetBrains Mono" w:cs="JetBrains Mono"/>
          <w:color w:val="202020"/>
          <w:sz w:val="23"/>
          <w:szCs w:val="23"/>
        </w:rPr>
        <w:t>Map</w:t>
      </w:r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r>
        <w:rPr>
          <w:rFonts w:ascii="JetBrains Mono" w:hAnsi="JetBrains Mono" w:cs="JetBrains Mono"/>
          <w:color w:val="0F54D6"/>
          <w:sz w:val="23"/>
          <w:szCs w:val="23"/>
        </w:rPr>
        <w:t>string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, </w:t>
      </w:r>
      <w:r>
        <w:rPr>
          <w:rFonts w:ascii="JetBrains Mono" w:hAnsi="JetBrains Mono" w:cs="JetBrains Mono"/>
          <w:color w:val="0F54D6"/>
          <w:sz w:val="23"/>
          <w:szCs w:val="23"/>
        </w:rPr>
        <w:t>int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&gt;((_, v, _)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=&gt;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KeyValuePair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Create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8C6C41"/>
          <w:sz w:val="23"/>
          <w:szCs w:val="23"/>
        </w:rPr>
        <w:t>"passed"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,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v.</w:t>
      </w:r>
      <w:r>
        <w:rPr>
          <w:rFonts w:ascii="JetBrains Mono" w:hAnsi="JetBrains Mono" w:cs="JetBrains Mono"/>
          <w:color w:val="202020"/>
          <w:sz w:val="23"/>
          <w:szCs w:val="23"/>
        </w:rPr>
        <w:t>Volunteers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))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.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GroupByKey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StringSerDes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, </w:t>
      </w:r>
      <w:r>
        <w:rPr>
          <w:rFonts w:ascii="JetBrains Mono" w:hAnsi="JetBrains Mono" w:cs="JetBrains Mono"/>
          <w:color w:val="202020"/>
          <w:sz w:val="23"/>
          <w:szCs w:val="23"/>
        </w:rPr>
        <w:t>Int32SerDes</w:t>
      </w:r>
      <w:r>
        <w:rPr>
          <w:rFonts w:ascii="JetBrains Mono" w:hAnsi="JetBrains Mono" w:cs="JetBrains Mono"/>
          <w:color w:val="383838"/>
          <w:sz w:val="23"/>
          <w:szCs w:val="23"/>
        </w:rPr>
        <w:t>&gt;()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.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WindowedBy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TumblingWindowOptions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Of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TimeSpan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FromSeconds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AB2F6B"/>
          <w:sz w:val="23"/>
          <w:szCs w:val="23"/>
        </w:rPr>
        <w:t>10</w:t>
      </w:r>
      <w:r>
        <w:rPr>
          <w:rFonts w:ascii="JetBrains Mono" w:hAnsi="JetBrains Mono" w:cs="JetBrains Mono"/>
          <w:color w:val="383838"/>
          <w:sz w:val="23"/>
          <w:szCs w:val="23"/>
        </w:rPr>
        <w:t>)))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.</w:t>
      </w:r>
      <w:r>
        <w:rPr>
          <w:rFonts w:ascii="JetBrains Mono" w:hAnsi="JetBrains Mono" w:cs="JetBrains Mono"/>
          <w:color w:val="202020"/>
          <w:sz w:val="23"/>
          <w:szCs w:val="23"/>
        </w:rPr>
        <w:t>Aggregate</w:t>
      </w:r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r>
        <w:rPr>
          <w:rFonts w:ascii="JetBrains Mono" w:hAnsi="JetBrains Mono" w:cs="JetBrains Mono"/>
          <w:color w:val="0F54D6"/>
          <w:sz w:val="23"/>
          <w:szCs w:val="23"/>
        </w:rPr>
        <w:t>int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, </w:t>
      </w:r>
      <w:r>
        <w:rPr>
          <w:rFonts w:ascii="JetBrains Mono" w:hAnsi="JetBrains Mono" w:cs="JetBrains Mono"/>
          <w:color w:val="202020"/>
          <w:sz w:val="23"/>
          <w:szCs w:val="23"/>
        </w:rPr>
        <w:t>Int32SerDes</w:t>
      </w:r>
      <w:r>
        <w:rPr>
          <w:rFonts w:ascii="JetBrains Mono" w:hAnsi="JetBrains Mono" w:cs="JetBrains Mono"/>
          <w:color w:val="383838"/>
          <w:sz w:val="23"/>
          <w:szCs w:val="23"/>
        </w:rPr>
        <w:t>&gt;(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()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=&gt; </w:t>
      </w:r>
      <w:r>
        <w:rPr>
          <w:rFonts w:ascii="JetBrains Mono" w:hAnsi="JetBrains Mono" w:cs="JetBrains Mono"/>
          <w:color w:val="AB2F6B"/>
          <w:sz w:val="23"/>
          <w:szCs w:val="23"/>
        </w:rPr>
        <w:t>0</w:t>
      </w:r>
      <w:r>
        <w:rPr>
          <w:rFonts w:ascii="JetBrains Mono" w:hAnsi="JetBrains Mono" w:cs="JetBrains Mono"/>
          <w:color w:val="383838"/>
          <w:sz w:val="23"/>
          <w:szCs w:val="23"/>
        </w:rPr>
        <w:t>,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(_, v,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agg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)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=&gt;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agg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 + v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)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lastRenderedPageBreak/>
        <w:t xml:space="preserve">            .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ToStream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();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volunteersCountStream.</w:t>
      </w:r>
      <w:r>
        <w:rPr>
          <w:rFonts w:ascii="JetBrains Mono" w:hAnsi="JetBrains Mono" w:cs="JetBrains Mono"/>
          <w:color w:val="202020"/>
          <w:sz w:val="23"/>
          <w:szCs w:val="23"/>
        </w:rPr>
        <w:t>Print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202020"/>
          <w:sz w:val="23"/>
          <w:szCs w:val="23"/>
        </w:rPr>
        <w:t>Printed</w:t>
      </w:r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r>
        <w:rPr>
          <w:rFonts w:ascii="JetBrains Mono" w:hAnsi="JetBrains Mono" w:cs="JetBrains Mono"/>
          <w:color w:val="202020"/>
          <w:sz w:val="23"/>
          <w:szCs w:val="23"/>
        </w:rPr>
        <w:t>Windowed</w:t>
      </w:r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r>
        <w:rPr>
          <w:rFonts w:ascii="JetBrains Mono" w:hAnsi="JetBrains Mono" w:cs="JetBrains Mono"/>
          <w:color w:val="0F54D6"/>
          <w:sz w:val="23"/>
          <w:szCs w:val="23"/>
        </w:rPr>
        <w:t>string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&gt;, </w:t>
      </w:r>
      <w:r>
        <w:rPr>
          <w:rFonts w:ascii="JetBrains Mono" w:hAnsi="JetBrains Mono" w:cs="JetBrains Mono"/>
          <w:color w:val="0F54D6"/>
          <w:sz w:val="23"/>
          <w:szCs w:val="23"/>
        </w:rPr>
        <w:t>int</w:t>
      </w:r>
      <w:r>
        <w:rPr>
          <w:rFonts w:ascii="JetBrains Mono" w:hAnsi="JetBrains Mono" w:cs="JetBrains Mono"/>
          <w:color w:val="383838"/>
          <w:sz w:val="23"/>
          <w:szCs w:val="23"/>
        </w:rPr>
        <w:t>&gt;.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ToOut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());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}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private static void </w:t>
      </w:r>
      <w:proofErr w:type="spellStart"/>
      <w:r>
        <w:rPr>
          <w:rFonts w:ascii="JetBrains Mono" w:hAnsi="JetBrains Mono" w:cs="JetBrains Mono"/>
          <w:color w:val="00855F"/>
          <w:sz w:val="23"/>
          <w:szCs w:val="23"/>
        </w:rPr>
        <w:t>BuildUkraineTotalCountTopology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IKStream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r>
        <w:rPr>
          <w:rFonts w:ascii="JetBrains Mono" w:hAnsi="JetBrains Mono" w:cs="JetBrains Mono"/>
          <w:color w:val="0F54D6"/>
          <w:sz w:val="23"/>
          <w:szCs w:val="23"/>
        </w:rPr>
        <w:t>string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,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PlasticPollutionInfo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&gt; records)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const string </w:t>
      </w:r>
      <w:proofErr w:type="spellStart"/>
      <w:r>
        <w:rPr>
          <w:rFonts w:ascii="JetBrains Mono" w:hAnsi="JetBrains Mono" w:cs="JetBrains Mono"/>
          <w:b/>
          <w:bCs/>
          <w:color w:val="0093A1"/>
          <w:sz w:val="23"/>
          <w:szCs w:val="23"/>
        </w:rPr>
        <w:t>ukraineEventsKey</w:t>
      </w:r>
      <w:proofErr w:type="spellEnd"/>
      <w:r>
        <w:rPr>
          <w:rFonts w:ascii="JetBrains Mono" w:hAnsi="JetBrains Mono" w:cs="JetBrains Mono"/>
          <w:b/>
          <w:bCs/>
          <w:color w:val="0093A1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= </w:t>
      </w:r>
      <w:r>
        <w:rPr>
          <w:rFonts w:ascii="JetBrains Mono" w:hAnsi="JetBrains Mono" w:cs="JetBrains Mono"/>
          <w:color w:val="8C6C41"/>
          <w:sz w:val="23"/>
          <w:szCs w:val="23"/>
        </w:rPr>
        <w:t>"Ukraine"</w:t>
      </w:r>
      <w:r>
        <w:rPr>
          <w:rFonts w:ascii="JetBrains Mono" w:hAnsi="JetBrains Mono" w:cs="JetBrains Mono"/>
          <w:color w:val="383838"/>
          <w:sz w:val="23"/>
          <w:szCs w:val="23"/>
        </w:rPr>
        <w:t>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var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totalCollectedInUkraine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 =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records.</w:t>
      </w:r>
      <w:r>
        <w:rPr>
          <w:rFonts w:ascii="JetBrains Mono" w:hAnsi="JetBrains Mono" w:cs="JetBrains Mono"/>
          <w:color w:val="202020"/>
          <w:sz w:val="23"/>
          <w:szCs w:val="23"/>
        </w:rPr>
        <w:t>MapValues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r>
        <w:rPr>
          <w:rFonts w:ascii="JetBrains Mono" w:hAnsi="JetBrains Mono" w:cs="JetBrains Mono"/>
          <w:color w:val="0F54D6"/>
          <w:sz w:val="23"/>
          <w:szCs w:val="23"/>
        </w:rPr>
        <w:t>long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&gt;((_, v, _)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=&gt;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v.</w:t>
      </w:r>
      <w:r>
        <w:rPr>
          <w:rFonts w:ascii="JetBrains Mono" w:hAnsi="JetBrains Mono" w:cs="JetBrains Mono"/>
          <w:color w:val="202020"/>
          <w:sz w:val="23"/>
          <w:szCs w:val="23"/>
        </w:rPr>
        <w:t>NumEvents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.</w:t>
      </w:r>
      <w:r>
        <w:rPr>
          <w:rFonts w:ascii="JetBrains Mono" w:hAnsi="JetBrains Mono" w:cs="JetBrains Mono"/>
          <w:color w:val="202020"/>
          <w:sz w:val="23"/>
          <w:szCs w:val="23"/>
        </w:rPr>
        <w:t>Filter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((k, _, _)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=&gt;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k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is </w:t>
      </w:r>
      <w:proofErr w:type="spellStart"/>
      <w:r>
        <w:rPr>
          <w:rFonts w:ascii="JetBrains Mono" w:hAnsi="JetBrains Mono" w:cs="JetBrains Mono"/>
          <w:b/>
          <w:bCs/>
          <w:color w:val="0093A1"/>
          <w:sz w:val="23"/>
          <w:szCs w:val="23"/>
        </w:rPr>
        <w:t>ukraineEventsKey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.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GroupByKey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.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WindowedBy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TumblingWindowOptions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Of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TimeSpan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FromSeconds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AB2F6B"/>
          <w:sz w:val="23"/>
          <w:szCs w:val="23"/>
        </w:rPr>
        <w:t>10</w:t>
      </w:r>
      <w:r>
        <w:rPr>
          <w:rFonts w:ascii="JetBrains Mono" w:hAnsi="JetBrains Mono" w:cs="JetBrains Mono"/>
          <w:color w:val="383838"/>
          <w:sz w:val="23"/>
          <w:szCs w:val="23"/>
        </w:rPr>
        <w:t>)))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.</w:t>
      </w:r>
      <w:r>
        <w:rPr>
          <w:rFonts w:ascii="JetBrains Mono" w:hAnsi="JetBrains Mono" w:cs="JetBrains Mono"/>
          <w:color w:val="202020"/>
          <w:sz w:val="23"/>
          <w:szCs w:val="23"/>
        </w:rPr>
        <w:t>Aggregate</w:t>
      </w:r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r>
        <w:rPr>
          <w:rFonts w:ascii="JetBrains Mono" w:hAnsi="JetBrains Mono" w:cs="JetBrains Mono"/>
          <w:color w:val="0F54D6"/>
          <w:sz w:val="23"/>
          <w:szCs w:val="23"/>
        </w:rPr>
        <w:t>long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, </w:t>
      </w:r>
      <w:r>
        <w:rPr>
          <w:rFonts w:ascii="JetBrains Mono" w:hAnsi="JetBrains Mono" w:cs="JetBrains Mono"/>
          <w:color w:val="202020"/>
          <w:sz w:val="23"/>
          <w:szCs w:val="23"/>
        </w:rPr>
        <w:t>Int64SerDes</w:t>
      </w:r>
      <w:r>
        <w:rPr>
          <w:rFonts w:ascii="JetBrains Mono" w:hAnsi="JetBrains Mono" w:cs="JetBrains Mono"/>
          <w:color w:val="383838"/>
          <w:sz w:val="23"/>
          <w:szCs w:val="23"/>
        </w:rPr>
        <w:t>&gt;(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()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=&gt; </w:t>
      </w:r>
      <w:r>
        <w:rPr>
          <w:rFonts w:ascii="JetBrains Mono" w:hAnsi="JetBrains Mono" w:cs="JetBrains Mono"/>
          <w:color w:val="AB2F6B"/>
          <w:sz w:val="23"/>
          <w:szCs w:val="23"/>
        </w:rPr>
        <w:t>0</w:t>
      </w:r>
      <w:r>
        <w:rPr>
          <w:rFonts w:ascii="JetBrains Mono" w:hAnsi="JetBrains Mono" w:cs="JetBrains Mono"/>
          <w:color w:val="383838"/>
          <w:sz w:val="23"/>
          <w:szCs w:val="23"/>
        </w:rPr>
        <w:t>,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(_, v,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agg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)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=&gt;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agg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 + v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.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ToStream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();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totalCollectedInUkraine.</w:t>
      </w:r>
      <w:r>
        <w:rPr>
          <w:rFonts w:ascii="JetBrains Mono" w:hAnsi="JetBrains Mono" w:cs="JetBrains Mono"/>
          <w:color w:val="202020"/>
          <w:sz w:val="23"/>
          <w:szCs w:val="23"/>
        </w:rPr>
        <w:t>Print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202020"/>
          <w:sz w:val="23"/>
          <w:szCs w:val="23"/>
        </w:rPr>
        <w:t>Printed</w:t>
      </w:r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r>
        <w:rPr>
          <w:rFonts w:ascii="JetBrains Mono" w:hAnsi="JetBrains Mono" w:cs="JetBrains Mono"/>
          <w:color w:val="202020"/>
          <w:sz w:val="23"/>
          <w:szCs w:val="23"/>
        </w:rPr>
        <w:t>Windowed</w:t>
      </w:r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r>
        <w:rPr>
          <w:rFonts w:ascii="JetBrains Mono" w:hAnsi="JetBrains Mono" w:cs="JetBrains Mono"/>
          <w:color w:val="0F54D6"/>
          <w:sz w:val="23"/>
          <w:szCs w:val="23"/>
        </w:rPr>
        <w:t>string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&gt;, </w:t>
      </w:r>
      <w:r>
        <w:rPr>
          <w:rFonts w:ascii="JetBrains Mono" w:hAnsi="JetBrains Mono" w:cs="JetBrains Mono"/>
          <w:color w:val="0F54D6"/>
          <w:sz w:val="23"/>
          <w:szCs w:val="23"/>
        </w:rPr>
        <w:t>long</w:t>
      </w:r>
      <w:r>
        <w:rPr>
          <w:rFonts w:ascii="JetBrains Mono" w:hAnsi="JetBrains Mono" w:cs="JetBrains Mono"/>
          <w:color w:val="383838"/>
          <w:sz w:val="23"/>
          <w:szCs w:val="23"/>
        </w:rPr>
        <w:t>&gt;.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ToOut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());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}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>}</w:t>
      </w:r>
    </w:p>
    <w:p w14:paraId="1372AE03" w14:textId="77777777" w:rsidR="00F1276B" w:rsidRDefault="00F1276B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70EA6A36" w14:textId="77777777" w:rsidR="00F1276B" w:rsidRDefault="00F1276B" w:rsidP="00F1276B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1.2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Код застосунку для збору метрики затримки споживача</w:t>
      </w:r>
    </w:p>
    <w:p w14:paraId="20A51B88" w14:textId="77777777" w:rsidR="00F1276B" w:rsidRDefault="00F1276B" w:rsidP="00F1276B">
      <w:pPr>
        <w:pStyle w:val="HTMLPreformatted"/>
        <w:shd w:val="clear" w:color="auto" w:fill="FFFFFF"/>
        <w:rPr>
          <w:rFonts w:ascii="JetBrains Mono" w:hAnsi="JetBrains Mono" w:cs="JetBrains Mono"/>
          <w:color w:val="202020"/>
          <w:sz w:val="23"/>
          <w:szCs w:val="23"/>
        </w:rPr>
      </w:pPr>
      <w:r>
        <w:rPr>
          <w:rFonts w:ascii="JetBrains Mono" w:hAnsi="JetBrains Mono" w:cs="JetBrains Mono"/>
          <w:color w:val="0F54D6"/>
          <w:sz w:val="23"/>
          <w:szCs w:val="23"/>
        </w:rPr>
        <w:t xml:space="preserve">public class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Lab5ConsumerLagStreams :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IStreamTopologyBuilder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t>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private const string </w:t>
      </w:r>
      <w:proofErr w:type="spellStart"/>
      <w:r>
        <w:rPr>
          <w:rFonts w:ascii="JetBrains Mono" w:hAnsi="JetBrains Mono" w:cs="JetBrains Mono"/>
          <w:b/>
          <w:bCs/>
          <w:color w:val="0093A1"/>
          <w:sz w:val="23"/>
          <w:szCs w:val="23"/>
        </w:rPr>
        <w:t>InputTopic</w:t>
      </w:r>
      <w:proofErr w:type="spellEnd"/>
      <w:r>
        <w:rPr>
          <w:rFonts w:ascii="JetBrains Mono" w:hAnsi="JetBrains Mono" w:cs="JetBrains Mono"/>
          <w:b/>
          <w:bCs/>
          <w:color w:val="0093A1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= </w:t>
      </w:r>
      <w:r>
        <w:rPr>
          <w:rFonts w:ascii="JetBrains Mono" w:hAnsi="JetBrains Mono" w:cs="JetBrains Mono"/>
          <w:color w:val="8C6C41"/>
          <w:sz w:val="23"/>
          <w:szCs w:val="23"/>
        </w:rPr>
        <w:t>"</w:t>
      </w:r>
      <w:proofErr w:type="spellStart"/>
      <w:r>
        <w:rPr>
          <w:rFonts w:ascii="JetBrains Mono" w:hAnsi="JetBrains Mono" w:cs="JetBrains Mono"/>
          <w:color w:val="8C6C41"/>
          <w:sz w:val="23"/>
          <w:szCs w:val="23"/>
        </w:rPr>
        <w:t>int.streaming.plastic.pollution.consumer</w:t>
      </w:r>
      <w:proofErr w:type="spellEnd"/>
      <w:r>
        <w:rPr>
          <w:rFonts w:ascii="JetBrains Mono" w:hAnsi="JetBrains Mono" w:cs="JetBrains Mono"/>
          <w:color w:val="8C6C41"/>
          <w:sz w:val="23"/>
          <w:szCs w:val="23"/>
        </w:rPr>
        <w:t>-lag"</w:t>
      </w:r>
      <w:r>
        <w:rPr>
          <w:rFonts w:ascii="JetBrains Mono" w:hAnsi="JetBrains Mono" w:cs="JetBrains Mono"/>
          <w:color w:val="383838"/>
          <w:sz w:val="23"/>
          <w:szCs w:val="23"/>
        </w:rPr>
        <w:t>;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private static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JsonSerializerSettings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proofErr w:type="spellStart"/>
      <w:r>
        <w:rPr>
          <w:rFonts w:ascii="JetBrains Mono" w:hAnsi="JetBrains Mono" w:cs="JetBrains Mono"/>
          <w:color w:val="00855F"/>
          <w:sz w:val="23"/>
          <w:szCs w:val="23"/>
        </w:rPr>
        <w:t>GetJsonSerializerSettings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return new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JsonSerializerSettings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383838"/>
          <w:sz w:val="23"/>
          <w:szCs w:val="23"/>
        </w:rPr>
        <w:t>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Converters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= {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NaIntConverter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() },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ContractResolver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=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DefaultContractResolver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br/>
        <w:t xml:space="preserve">            </w:t>
      </w:r>
      <w:r>
        <w:rPr>
          <w:rFonts w:ascii="JetBrains Mono" w:hAnsi="JetBrains Mono" w:cs="JetBrains Mono"/>
          <w:color w:val="383838"/>
          <w:sz w:val="23"/>
          <w:szCs w:val="23"/>
        </w:rPr>
        <w:t>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NamingStrategy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=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SnakeCaseNamingStrategy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(),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}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};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}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public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StreamBuilder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proofErr w:type="spellStart"/>
      <w:r>
        <w:rPr>
          <w:rFonts w:ascii="JetBrains Mono" w:hAnsi="JetBrains Mono" w:cs="JetBrains Mono"/>
          <w:color w:val="00855F"/>
          <w:sz w:val="23"/>
          <w:szCs w:val="23"/>
        </w:rPr>
        <w:t>BuildTopology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StreamBuilder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streamBuilder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{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lastRenderedPageBreak/>
        <w:t xml:space="preserve">       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JsonConvert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DefaultSettings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=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GetJsonSerializerSettings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;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var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records =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streamBuilder.</w:t>
      </w:r>
      <w:r>
        <w:rPr>
          <w:rFonts w:ascii="JetBrains Mono" w:hAnsi="JetBrains Mono" w:cs="JetBrains Mono"/>
          <w:color w:val="202020"/>
          <w:sz w:val="23"/>
          <w:szCs w:val="23"/>
        </w:rPr>
        <w:t>Stream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InputTopic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,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StringSerDes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(),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JsonSerDes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ConsumerLagDescriptor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&gt;())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.</w:t>
      </w:r>
      <w:r>
        <w:rPr>
          <w:rFonts w:ascii="JetBrains Mono" w:hAnsi="JetBrains Mono" w:cs="JetBrains Mono"/>
          <w:color w:val="202020"/>
          <w:sz w:val="23"/>
          <w:szCs w:val="23"/>
        </w:rPr>
        <w:t>Filter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((_, v, _)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=&gt;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v </w:t>
      </w:r>
      <w:r>
        <w:rPr>
          <w:rFonts w:ascii="JetBrains Mono" w:hAnsi="JetBrains Mono" w:cs="JetBrains Mono"/>
          <w:color w:val="0F54D6"/>
          <w:sz w:val="23"/>
          <w:szCs w:val="23"/>
        </w:rPr>
        <w:t>is not null</w:t>
      </w:r>
      <w:r>
        <w:rPr>
          <w:rFonts w:ascii="JetBrains Mono" w:hAnsi="JetBrains Mono" w:cs="JetBrains Mono"/>
          <w:color w:val="383838"/>
          <w:sz w:val="23"/>
          <w:szCs w:val="23"/>
        </w:rPr>
        <w:t>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.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GroupByKey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.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WindowedBy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202020"/>
          <w:sz w:val="23"/>
          <w:szCs w:val="23"/>
        </w:rPr>
        <w:t>Of</w:t>
      </w:r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TimeSpan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FromSeconds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AB2F6B"/>
          <w:sz w:val="23"/>
          <w:szCs w:val="23"/>
        </w:rPr>
        <w:t>10</w:t>
      </w:r>
      <w:r>
        <w:rPr>
          <w:rFonts w:ascii="JetBrains Mono" w:hAnsi="JetBrains Mono" w:cs="JetBrains Mono"/>
          <w:color w:val="383838"/>
          <w:sz w:val="23"/>
          <w:szCs w:val="23"/>
        </w:rPr>
        <w:t>)))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.</w:t>
      </w:r>
      <w:r>
        <w:rPr>
          <w:rFonts w:ascii="JetBrains Mono" w:hAnsi="JetBrains Mono" w:cs="JetBrains Mono"/>
          <w:color w:val="202020"/>
          <w:sz w:val="23"/>
          <w:szCs w:val="23"/>
        </w:rPr>
        <w:t>Aggregate</w:t>
      </w:r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ConsumerSumCountDescriptor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,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ConsumerSumCountDescriptorSerDes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&gt;(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()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=&gt;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ConsumerSumCountDescriptor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(),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(_, v,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agg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)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=&gt;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ConsumerSumCountDescriptor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   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v.</w:t>
      </w:r>
      <w:r>
        <w:rPr>
          <w:rFonts w:ascii="JetBrains Mono" w:hAnsi="JetBrains Mono" w:cs="JetBrains Mono"/>
          <w:color w:val="202020"/>
          <w:sz w:val="23"/>
          <w:szCs w:val="23"/>
        </w:rPr>
        <w:t>ConsumerGroup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+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v.</w:t>
      </w:r>
      <w:r>
        <w:rPr>
          <w:rFonts w:ascii="JetBrains Mono" w:hAnsi="JetBrains Mono" w:cs="JetBrains Mono"/>
          <w:color w:val="202020"/>
          <w:sz w:val="23"/>
          <w:szCs w:val="23"/>
        </w:rPr>
        <w:t>Topic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,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   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agg.</w:t>
      </w:r>
      <w:r>
        <w:rPr>
          <w:rFonts w:ascii="JetBrains Mono" w:hAnsi="JetBrains Mono" w:cs="JetBrains Mono"/>
          <w:color w:val="202020"/>
          <w:sz w:val="23"/>
          <w:szCs w:val="23"/>
        </w:rPr>
        <w:t>Sum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+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v.</w:t>
      </w:r>
      <w:r>
        <w:rPr>
          <w:rFonts w:ascii="JetBrains Mono" w:hAnsi="JetBrains Mono" w:cs="JetBrains Mono"/>
          <w:color w:val="202020"/>
          <w:sz w:val="23"/>
          <w:szCs w:val="23"/>
        </w:rPr>
        <w:t>Lag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,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   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agg.</w:t>
      </w:r>
      <w:r>
        <w:rPr>
          <w:rFonts w:ascii="JetBrains Mono" w:hAnsi="JetBrains Mono" w:cs="JetBrains Mono"/>
          <w:color w:val="202020"/>
          <w:sz w:val="23"/>
          <w:szCs w:val="23"/>
        </w:rPr>
        <w:t>Count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+ </w:t>
      </w:r>
      <w:r>
        <w:rPr>
          <w:rFonts w:ascii="JetBrains Mono" w:hAnsi="JetBrains Mono" w:cs="JetBrains Mono"/>
          <w:color w:val="AB2F6B"/>
          <w:sz w:val="23"/>
          <w:szCs w:val="23"/>
        </w:rPr>
        <w:t>1</w:t>
      </w:r>
      <w:r>
        <w:rPr>
          <w:rFonts w:ascii="JetBrains Mono" w:hAnsi="JetBrains Mono" w:cs="JetBrains Mono"/>
          <w:color w:val="AB2F6B"/>
          <w:sz w:val="23"/>
          <w:szCs w:val="23"/>
        </w:rPr>
        <w:br/>
        <w:t xml:space="preserve">                </w:t>
      </w:r>
      <w:r>
        <w:rPr>
          <w:rFonts w:ascii="JetBrains Mono" w:hAnsi="JetBrains Mono" w:cs="JetBrains Mono"/>
          <w:color w:val="383838"/>
          <w:sz w:val="23"/>
          <w:szCs w:val="23"/>
        </w:rPr>
        <w:t>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.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MapValues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((r, _)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=&gt;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ConsumerAverageLagDescriptor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r.</w:t>
      </w:r>
      <w:r>
        <w:rPr>
          <w:rFonts w:ascii="JetBrains Mono" w:hAnsi="JetBrains Mono" w:cs="JetBrains Mono"/>
          <w:color w:val="202020"/>
          <w:sz w:val="23"/>
          <w:szCs w:val="23"/>
        </w:rPr>
        <w:t>Consumer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,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Math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Floor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r.</w:t>
      </w:r>
      <w:r>
        <w:rPr>
          <w:rFonts w:ascii="JetBrains Mono" w:hAnsi="JetBrains Mono" w:cs="JetBrains Mono"/>
          <w:color w:val="202020"/>
          <w:sz w:val="23"/>
          <w:szCs w:val="23"/>
        </w:rPr>
        <w:t>Sum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* </w:t>
      </w:r>
      <w:r>
        <w:rPr>
          <w:rFonts w:ascii="JetBrains Mono" w:hAnsi="JetBrains Mono" w:cs="JetBrains Mono"/>
          <w:color w:val="AB2F6B"/>
          <w:sz w:val="23"/>
          <w:szCs w:val="23"/>
        </w:rPr>
        <w:t xml:space="preserve">1.0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/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r.</w:t>
      </w:r>
      <w:r>
        <w:rPr>
          <w:rFonts w:ascii="JetBrains Mono" w:hAnsi="JetBrains Mono" w:cs="JetBrains Mono"/>
          <w:color w:val="202020"/>
          <w:sz w:val="23"/>
          <w:szCs w:val="23"/>
        </w:rPr>
        <w:t>Count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)))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.</w:t>
      </w:r>
      <w:r>
        <w:rPr>
          <w:rFonts w:ascii="JetBrains Mono" w:hAnsi="JetBrains Mono" w:cs="JetBrains Mono"/>
          <w:color w:val="202020"/>
          <w:sz w:val="23"/>
          <w:szCs w:val="23"/>
        </w:rPr>
        <w:t>Suppress</w:t>
      </w:r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SuppressedBuilder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UntilWindowClose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r>
        <w:rPr>
          <w:rFonts w:ascii="JetBrains Mono" w:hAnsi="JetBrains Mono" w:cs="JetBrains Mono"/>
          <w:color w:val="202020"/>
          <w:sz w:val="23"/>
          <w:szCs w:val="23"/>
        </w:rPr>
        <w:t>Windowed</w:t>
      </w:r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r>
        <w:rPr>
          <w:rFonts w:ascii="JetBrains Mono" w:hAnsi="JetBrains Mono" w:cs="JetBrains Mono"/>
          <w:color w:val="0F54D6"/>
          <w:sz w:val="23"/>
          <w:szCs w:val="23"/>
        </w:rPr>
        <w:t>string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&gt;,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ConsumerAverageLagDescriptor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&gt;(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   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TimeSpan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FromMinutes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AB2F6B"/>
          <w:sz w:val="23"/>
          <w:szCs w:val="23"/>
        </w:rPr>
        <w:t>1</w:t>
      </w:r>
      <w:r>
        <w:rPr>
          <w:rFonts w:ascii="JetBrains Mono" w:hAnsi="JetBrains Mono" w:cs="JetBrains Mono"/>
          <w:color w:val="383838"/>
          <w:sz w:val="23"/>
          <w:szCs w:val="23"/>
        </w:rPr>
        <w:t>),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   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StrictBufferConfig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Unbounded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.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WithValueSerdes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ConsumerAverageLagDescriptorSerDes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())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.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ToStream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();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records.</w:t>
      </w:r>
      <w:r>
        <w:rPr>
          <w:rFonts w:ascii="JetBrains Mono" w:hAnsi="JetBrains Mono" w:cs="JetBrains Mono"/>
          <w:color w:val="202020"/>
          <w:sz w:val="23"/>
          <w:szCs w:val="23"/>
        </w:rPr>
        <w:t>To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</w:t>
      </w:r>
      <w:r>
        <w:rPr>
          <w:rFonts w:ascii="JetBrains Mono" w:hAnsi="JetBrains Mono" w:cs="JetBrains Mono"/>
          <w:color w:val="8C6C41"/>
          <w:sz w:val="23"/>
          <w:szCs w:val="23"/>
        </w:rPr>
        <w:t>"consumer-average-lag"</w:t>
      </w:r>
      <w:r>
        <w:rPr>
          <w:rFonts w:ascii="JetBrains Mono" w:hAnsi="JetBrains Mono" w:cs="JetBrains Mono"/>
          <w:color w:val="383838"/>
          <w:sz w:val="23"/>
          <w:szCs w:val="23"/>
        </w:rPr>
        <w:t>,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TimeWindowedSerDes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r>
        <w:rPr>
          <w:rFonts w:ascii="JetBrains Mono" w:hAnsi="JetBrains Mono" w:cs="JetBrains Mono"/>
          <w:color w:val="0F54D6"/>
          <w:sz w:val="23"/>
          <w:szCs w:val="23"/>
        </w:rPr>
        <w:t>string</w:t>
      </w:r>
      <w:r>
        <w:rPr>
          <w:rFonts w:ascii="JetBrains Mono" w:hAnsi="JetBrains Mono" w:cs="JetBrains Mono"/>
          <w:color w:val="383838"/>
          <w:sz w:val="23"/>
          <w:szCs w:val="23"/>
        </w:rPr>
        <w:t>&gt;(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StringSerDes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(), </w:t>
      </w:r>
      <w:r>
        <w:rPr>
          <w:rFonts w:ascii="JetBrains Mono" w:hAnsi="JetBrains Mono" w:cs="JetBrains Mono"/>
          <w:color w:val="AB2F6B"/>
          <w:sz w:val="23"/>
          <w:szCs w:val="23"/>
        </w:rPr>
        <w:t>10_000</w:t>
      </w:r>
      <w:r>
        <w:rPr>
          <w:rFonts w:ascii="JetBrains Mono" w:hAnsi="JetBrains Mono" w:cs="JetBrains Mono"/>
          <w:color w:val="383838"/>
          <w:sz w:val="23"/>
          <w:szCs w:val="23"/>
        </w:rPr>
        <w:t>),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JsonSerDes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ConsumerAverageLagDescriptor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&gt;()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);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return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streamBuilder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}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>}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internal sealed record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ConsumerSumCountDescriptor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string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Consumer = </w:t>
      </w:r>
      <w:r>
        <w:rPr>
          <w:rFonts w:ascii="JetBrains Mono" w:hAnsi="JetBrains Mono" w:cs="JetBrains Mono"/>
          <w:color w:val="8C6C41"/>
          <w:sz w:val="23"/>
          <w:szCs w:val="23"/>
        </w:rPr>
        <w:t>""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,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long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Sum = </w:t>
      </w:r>
      <w:r>
        <w:rPr>
          <w:rFonts w:ascii="JetBrains Mono" w:hAnsi="JetBrains Mono" w:cs="JetBrains Mono"/>
          <w:color w:val="AB2F6B"/>
          <w:sz w:val="23"/>
          <w:szCs w:val="23"/>
        </w:rPr>
        <w:t>0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,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int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Count = </w:t>
      </w:r>
      <w:r>
        <w:rPr>
          <w:rFonts w:ascii="JetBrains Mono" w:hAnsi="JetBrains Mono" w:cs="JetBrains Mono"/>
          <w:color w:val="AB2F6B"/>
          <w:sz w:val="23"/>
          <w:szCs w:val="23"/>
        </w:rPr>
        <w:t>0</w:t>
      </w:r>
      <w:r>
        <w:rPr>
          <w:rFonts w:ascii="JetBrains Mono" w:hAnsi="JetBrains Mono" w:cs="JetBrains Mono"/>
          <w:color w:val="383838"/>
          <w:sz w:val="23"/>
          <w:szCs w:val="23"/>
        </w:rPr>
        <w:t>);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internal sealed record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ConsumerAverageLagDescriptor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string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Consumer,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double </w:t>
      </w:r>
      <w:r>
        <w:rPr>
          <w:rFonts w:ascii="JetBrains Mono" w:hAnsi="JetBrains Mono" w:cs="JetBrains Mono"/>
          <w:color w:val="383838"/>
          <w:sz w:val="23"/>
          <w:szCs w:val="23"/>
        </w:rPr>
        <w:t>Lag);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internal sealed record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ConsumerLagDescriptor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string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ConsumerGroup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,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string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Topic,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long </w:t>
      </w:r>
      <w:r>
        <w:rPr>
          <w:rFonts w:ascii="JetBrains Mono" w:hAnsi="JetBrains Mono" w:cs="JetBrains Mono"/>
          <w:color w:val="383838"/>
          <w:sz w:val="23"/>
          <w:szCs w:val="23"/>
        </w:rPr>
        <w:t>Lag);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lastRenderedPageBreak/>
        <w:br/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internal sealed class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ConsumerSumCountDescriptorSerDes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: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AbstractSerDes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ConsumerSumCountDescriptor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&gt;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>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0F54D6"/>
          <w:sz w:val="23"/>
          <w:szCs w:val="23"/>
        </w:rPr>
        <w:t>public override byte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[] </w:t>
      </w:r>
      <w:r>
        <w:rPr>
          <w:rFonts w:ascii="JetBrains Mono" w:hAnsi="JetBrains Mono" w:cs="JetBrains Mono"/>
          <w:color w:val="00855F"/>
          <w:sz w:val="23"/>
          <w:szCs w:val="23"/>
        </w:rPr>
        <w:t>Serialize</w:t>
      </w:r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ConsumerSumCountDescriptor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data,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SerializationContext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>context)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var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json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 =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JsonConvert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SerializeObject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(data);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return </w:t>
      </w:r>
      <w:r>
        <w:rPr>
          <w:rFonts w:ascii="JetBrains Mono" w:hAnsi="JetBrains Mono" w:cs="JetBrains Mono"/>
          <w:color w:val="202020"/>
          <w:sz w:val="23"/>
          <w:szCs w:val="23"/>
        </w:rPr>
        <w:t>System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Text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Encoding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UTF8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GetBytes</w:t>
      </w:r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json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);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}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public override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ConsumerSumCountDescriptor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00855F"/>
          <w:sz w:val="23"/>
          <w:szCs w:val="23"/>
        </w:rPr>
        <w:t>Deserialize</w:t>
      </w:r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0F54D6"/>
          <w:sz w:val="23"/>
          <w:szCs w:val="23"/>
        </w:rPr>
        <w:t>byte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[] data,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SerializationContext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>context)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return </w:t>
      </w:r>
      <w:r>
        <w:rPr>
          <w:rFonts w:ascii="JetBrains Mono" w:hAnsi="JetBrains Mono" w:cs="JetBrains Mono"/>
          <w:color w:val="202020"/>
          <w:sz w:val="23"/>
          <w:szCs w:val="23"/>
        </w:rPr>
        <w:t>JsonConvert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DeserializeObject</w:t>
      </w:r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r>
        <w:rPr>
          <w:rFonts w:ascii="JetBrains Mono" w:hAnsi="JetBrains Mono" w:cs="JetBrains Mono"/>
          <w:color w:val="202020"/>
          <w:sz w:val="23"/>
          <w:szCs w:val="23"/>
        </w:rPr>
        <w:t>ConsumerSumCountDescriptor</w:t>
      </w:r>
      <w:r>
        <w:rPr>
          <w:rFonts w:ascii="JetBrains Mono" w:hAnsi="JetBrains Mono" w:cs="JetBrains Mono"/>
          <w:color w:val="383838"/>
          <w:sz w:val="23"/>
          <w:szCs w:val="23"/>
        </w:rPr>
        <w:t>&gt;(</w:t>
      </w:r>
      <w:r>
        <w:rPr>
          <w:rFonts w:ascii="JetBrains Mono" w:hAnsi="JetBrains Mono" w:cs="JetBrains Mono"/>
          <w:color w:val="202020"/>
          <w:sz w:val="23"/>
          <w:szCs w:val="23"/>
        </w:rPr>
        <w:t>System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Text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Encoding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UTF8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GetString</w:t>
      </w:r>
      <w:r>
        <w:rPr>
          <w:rFonts w:ascii="JetBrains Mono" w:hAnsi="JetBrains Mono" w:cs="JetBrains Mono"/>
          <w:color w:val="383838"/>
          <w:sz w:val="23"/>
          <w:szCs w:val="23"/>
        </w:rPr>
        <w:t>(data))</w:t>
      </w:r>
      <w:r>
        <w:rPr>
          <w:rFonts w:ascii="JetBrains Mono" w:hAnsi="JetBrains Mono" w:cs="JetBrains Mono"/>
          <w:color w:val="202020"/>
          <w:sz w:val="23"/>
          <w:szCs w:val="23"/>
        </w:rPr>
        <w:t>!</w:t>
      </w:r>
      <w:r>
        <w:rPr>
          <w:rFonts w:ascii="JetBrains Mono" w:hAnsi="JetBrains Mono" w:cs="JetBrains Mono"/>
          <w:color w:val="383838"/>
          <w:sz w:val="23"/>
          <w:szCs w:val="23"/>
        </w:rPr>
        <w:t>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}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>}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internal sealed class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ConsumerAverageLagDescriptorSerDes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: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AbstractSerDes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ConsumerAverageLagDescriptor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&gt;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>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0F54D6"/>
          <w:sz w:val="23"/>
          <w:szCs w:val="23"/>
        </w:rPr>
        <w:t>public override byte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[] </w:t>
      </w:r>
      <w:r>
        <w:rPr>
          <w:rFonts w:ascii="JetBrains Mono" w:hAnsi="JetBrains Mono" w:cs="JetBrains Mono"/>
          <w:color w:val="00855F"/>
          <w:sz w:val="23"/>
          <w:szCs w:val="23"/>
        </w:rPr>
        <w:t>Serialize</w:t>
      </w:r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ConsumerAverageLagDescriptor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data,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SerializationContext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>context)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var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json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 =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JsonConvert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SerializeObject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(data);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return </w:t>
      </w:r>
      <w:r>
        <w:rPr>
          <w:rFonts w:ascii="JetBrains Mono" w:hAnsi="JetBrains Mono" w:cs="JetBrains Mono"/>
          <w:color w:val="202020"/>
          <w:sz w:val="23"/>
          <w:szCs w:val="23"/>
        </w:rPr>
        <w:t>System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Text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Encoding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UTF8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GetBytes</w:t>
      </w:r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json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);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}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public override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ConsumerAverageLagDescriptor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00855F"/>
          <w:sz w:val="23"/>
          <w:szCs w:val="23"/>
        </w:rPr>
        <w:t>Deserialize</w:t>
      </w:r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0F54D6"/>
          <w:sz w:val="23"/>
          <w:szCs w:val="23"/>
        </w:rPr>
        <w:t>byte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[] data,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SerializationContext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>context)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return </w:t>
      </w:r>
      <w:r>
        <w:rPr>
          <w:rFonts w:ascii="JetBrains Mono" w:hAnsi="JetBrains Mono" w:cs="JetBrains Mono"/>
          <w:color w:val="202020"/>
          <w:sz w:val="23"/>
          <w:szCs w:val="23"/>
        </w:rPr>
        <w:t>JsonConvert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DeserializeObject</w:t>
      </w:r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r>
        <w:rPr>
          <w:rFonts w:ascii="JetBrains Mono" w:hAnsi="JetBrains Mono" w:cs="JetBrains Mono"/>
          <w:color w:val="202020"/>
          <w:sz w:val="23"/>
          <w:szCs w:val="23"/>
        </w:rPr>
        <w:t>ConsumerAverageLagDescriptor</w:t>
      </w:r>
      <w:r>
        <w:rPr>
          <w:rFonts w:ascii="JetBrains Mono" w:hAnsi="JetBrains Mono" w:cs="JetBrains Mono"/>
          <w:color w:val="383838"/>
          <w:sz w:val="23"/>
          <w:szCs w:val="23"/>
        </w:rPr>
        <w:t>&gt;(</w:t>
      </w:r>
      <w:r>
        <w:rPr>
          <w:rFonts w:ascii="JetBrains Mono" w:hAnsi="JetBrains Mono" w:cs="JetBrains Mono"/>
          <w:color w:val="202020"/>
          <w:sz w:val="23"/>
          <w:szCs w:val="23"/>
        </w:rPr>
        <w:t>System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Text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Encoding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UTF8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GetString</w:t>
      </w:r>
      <w:r>
        <w:rPr>
          <w:rFonts w:ascii="JetBrains Mono" w:hAnsi="JetBrains Mono" w:cs="JetBrains Mono"/>
          <w:color w:val="383838"/>
          <w:sz w:val="23"/>
          <w:szCs w:val="23"/>
        </w:rPr>
        <w:t>(data))</w:t>
      </w:r>
      <w:r>
        <w:rPr>
          <w:rFonts w:ascii="JetBrains Mono" w:hAnsi="JetBrains Mono" w:cs="JetBrains Mono"/>
          <w:color w:val="202020"/>
          <w:sz w:val="23"/>
          <w:szCs w:val="23"/>
        </w:rPr>
        <w:t>!</w:t>
      </w:r>
      <w:r>
        <w:rPr>
          <w:rFonts w:ascii="JetBrains Mono" w:hAnsi="JetBrains Mono" w:cs="JetBrains Mono"/>
          <w:color w:val="383838"/>
          <w:sz w:val="23"/>
          <w:szCs w:val="23"/>
        </w:rPr>
        <w:t>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}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>}</w:t>
      </w:r>
    </w:p>
    <w:p w14:paraId="65111780" w14:textId="77777777" w:rsidR="00F1276B" w:rsidRDefault="00F1276B" w:rsidP="00F1276B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0861A83" w14:textId="77777777" w:rsidR="00F1276B" w:rsidRDefault="00F1276B" w:rsidP="00F1276B">
      <w:pPr>
        <w:pStyle w:val="HTMLPreformatted"/>
        <w:shd w:val="clear" w:color="auto" w:fill="FFFFFF"/>
        <w:rPr>
          <w:rFonts w:ascii="JetBrains Mono" w:hAnsi="JetBrains Mono" w:cs="JetBrains Mono"/>
          <w:color w:val="202020"/>
          <w:sz w:val="23"/>
          <w:szCs w:val="23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на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стороні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споживача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для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передачі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метрики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у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кафку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JetBrains Mono" w:hAnsi="JetBrains Mono" w:cs="JetBrains Mono"/>
          <w:color w:val="202020"/>
          <w:sz w:val="23"/>
          <w:szCs w:val="23"/>
        </w:rPr>
        <w:br/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var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cts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 =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proofErr w:type="spellStart"/>
      <w:proofErr w:type="gramStart"/>
      <w:r>
        <w:rPr>
          <w:rFonts w:ascii="JetBrains Mono" w:hAnsi="JetBrains Mono" w:cs="JetBrains Mono"/>
          <w:color w:val="202020"/>
          <w:sz w:val="23"/>
          <w:szCs w:val="23"/>
        </w:rPr>
        <w:t>CancellationTokenSource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gramEnd"/>
      <w:r>
        <w:rPr>
          <w:rFonts w:ascii="JetBrains Mono" w:hAnsi="JetBrains Mono" w:cs="JetBrains Mono"/>
          <w:color w:val="383838"/>
          <w:sz w:val="23"/>
          <w:szCs w:val="23"/>
        </w:rPr>
        <w:t>);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var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lagChannel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 =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Channel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CreateUnbounded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ConsumerLagDescriptor</w:t>
      </w:r>
      <w:proofErr w:type="spellEnd"/>
      <w:proofErr w:type="gramStart"/>
      <w:r>
        <w:rPr>
          <w:rFonts w:ascii="JetBrains Mono" w:hAnsi="JetBrains Mono" w:cs="JetBrains Mono"/>
          <w:color w:val="383838"/>
          <w:sz w:val="23"/>
          <w:szCs w:val="23"/>
        </w:rPr>
        <w:t>&gt;(</w:t>
      </w:r>
      <w:proofErr w:type="gramEnd"/>
      <w:r>
        <w:rPr>
          <w:rFonts w:ascii="JetBrains Mono" w:hAnsi="JetBrains Mono" w:cs="JetBrains Mono"/>
          <w:color w:val="383838"/>
          <w:sz w:val="23"/>
          <w:szCs w:val="23"/>
        </w:rPr>
        <w:t>);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var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lagExporter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 =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proofErr w:type="spellStart"/>
      <w:proofErr w:type="gramStart"/>
      <w:r>
        <w:rPr>
          <w:rFonts w:ascii="JetBrains Mono" w:hAnsi="JetBrains Mono" w:cs="JetBrains Mono"/>
          <w:color w:val="202020"/>
          <w:sz w:val="23"/>
          <w:szCs w:val="23"/>
        </w:rPr>
        <w:t>ConsumerLagExporter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proofErr w:type="gramEnd"/>
      <w:r>
        <w:rPr>
          <w:rFonts w:ascii="JetBrains Mono" w:hAnsi="JetBrains Mono" w:cs="JetBrains Mono"/>
          <w:color w:val="383838"/>
          <w:sz w:val="23"/>
          <w:szCs w:val="23"/>
        </w:rPr>
        <w:t>lagChannel.</w:t>
      </w:r>
      <w:r>
        <w:rPr>
          <w:rFonts w:ascii="JetBrains Mono" w:hAnsi="JetBrains Mono" w:cs="JetBrains Mono"/>
          <w:color w:val="202020"/>
          <w:sz w:val="23"/>
          <w:szCs w:val="23"/>
        </w:rPr>
        <w:t>Reader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);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_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=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Task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Run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(()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=&gt;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lagExporter.</w:t>
      </w:r>
      <w:r>
        <w:rPr>
          <w:rFonts w:ascii="JetBrains Mono" w:hAnsi="JetBrains Mono" w:cs="JetBrains Mono"/>
          <w:color w:val="202020"/>
          <w:sz w:val="23"/>
          <w:szCs w:val="23"/>
        </w:rPr>
        <w:t>StartAsync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proofErr w:type="gramStart"/>
      <w:r>
        <w:rPr>
          <w:rFonts w:ascii="JetBrains Mono" w:hAnsi="JetBrains Mono" w:cs="JetBrains Mono"/>
          <w:color w:val="383838"/>
          <w:sz w:val="23"/>
          <w:szCs w:val="23"/>
        </w:rPr>
        <w:t>cts.</w:t>
      </w:r>
      <w:r>
        <w:rPr>
          <w:rFonts w:ascii="JetBrains Mono" w:hAnsi="JetBrains Mono" w:cs="JetBrains Mono"/>
          <w:color w:val="202020"/>
          <w:sz w:val="23"/>
          <w:szCs w:val="23"/>
        </w:rPr>
        <w:t>Token</w:t>
      </w:r>
      <w:proofErr w:type="spellEnd"/>
      <w:proofErr w:type="gramEnd"/>
      <w:r>
        <w:rPr>
          <w:rFonts w:ascii="JetBrains Mono" w:hAnsi="JetBrains Mono" w:cs="JetBrains Mono"/>
          <w:color w:val="383838"/>
          <w:sz w:val="23"/>
          <w:szCs w:val="23"/>
        </w:rPr>
        <w:t>)</w:t>
      </w:r>
      <w:proofErr w:type="gramStart"/>
      <w:r>
        <w:rPr>
          <w:rFonts w:ascii="JetBrains Mono" w:hAnsi="JetBrains Mono" w:cs="JetBrains Mono"/>
          <w:color w:val="383838"/>
          <w:sz w:val="23"/>
          <w:szCs w:val="23"/>
        </w:rPr>
        <w:t>);</w:t>
      </w:r>
      <w:proofErr w:type="gramEnd"/>
    </w:p>
    <w:p w14:paraId="6309DE33" w14:textId="03B3DE39" w:rsidR="00F1276B" w:rsidRDefault="00F1276B" w:rsidP="00F1276B">
      <w:pPr>
        <w:pStyle w:val="HTMLPreformatted"/>
        <w:shd w:val="clear" w:color="auto" w:fill="FFFFFF"/>
        <w:rPr>
          <w:rFonts w:ascii="JetBrains Mono" w:hAnsi="JetBrains Mono" w:cs="JetBrains Mono"/>
          <w:color w:val="0F54D6"/>
          <w:sz w:val="23"/>
          <w:szCs w:val="23"/>
          <w:lang w:val="uk-UA"/>
        </w:rPr>
      </w:pPr>
    </w:p>
    <w:p w14:paraId="557014EA" w14:textId="312E94A9" w:rsidR="00F1276B" w:rsidRPr="00F1276B" w:rsidRDefault="00F1276B" w:rsidP="00F1276B">
      <w:pPr>
        <w:pStyle w:val="HTMLPreformatted"/>
        <w:shd w:val="clear" w:color="auto" w:fill="FFFFFF"/>
        <w:rPr>
          <w:rFonts w:ascii="JetBrains Mono" w:hAnsi="JetBrains Mono" w:cs="JetBrains Mono"/>
          <w:color w:val="0F54D6"/>
          <w:sz w:val="23"/>
          <w:szCs w:val="23"/>
          <w:lang w:val="uk-UA"/>
        </w:rPr>
      </w:pPr>
      <w:r>
        <w:rPr>
          <w:rFonts w:ascii="JetBrains Mono" w:hAnsi="JetBrains Mono" w:cs="JetBrains Mono"/>
          <w:color w:val="0F54D6"/>
          <w:sz w:val="23"/>
          <w:szCs w:val="23"/>
        </w:rPr>
        <w:t xml:space="preserve">internal sealed class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ConsumerLagExporter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t>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private </w:t>
      </w:r>
      <w:proofErr w:type="spellStart"/>
      <w:r>
        <w:rPr>
          <w:rFonts w:ascii="JetBrains Mono" w:hAnsi="JetBrains Mono" w:cs="JetBrains Mono"/>
          <w:color w:val="0F54D6"/>
          <w:sz w:val="23"/>
          <w:szCs w:val="23"/>
        </w:rPr>
        <w:t>readonly</w:t>
      </w:r>
      <w:proofErr w:type="spellEnd"/>
      <w:r>
        <w:rPr>
          <w:rFonts w:ascii="JetBrains Mono" w:hAnsi="JetBrains Mono" w:cs="JetBrains Mono"/>
          <w:color w:val="0F54D6"/>
          <w:sz w:val="23"/>
          <w:szCs w:val="23"/>
        </w:rPr>
        <w:t xml:space="preserve">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ChannelReader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ConsumerLagDescriptor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&gt; </w:t>
      </w:r>
      <w:r>
        <w:rPr>
          <w:rFonts w:ascii="JetBrains Mono" w:hAnsi="JetBrains Mono" w:cs="JetBrains Mono"/>
          <w:color w:val="0093A1"/>
          <w:sz w:val="23"/>
          <w:szCs w:val="23"/>
        </w:rPr>
        <w:lastRenderedPageBreak/>
        <w:t>_</w:t>
      </w:r>
      <w:proofErr w:type="spellStart"/>
      <w:r>
        <w:rPr>
          <w:rFonts w:ascii="JetBrains Mono" w:hAnsi="JetBrains Mono" w:cs="JetBrains Mono"/>
          <w:color w:val="0093A1"/>
          <w:sz w:val="23"/>
          <w:szCs w:val="23"/>
        </w:rPr>
        <w:t>channelReader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private </w:t>
      </w:r>
      <w:proofErr w:type="spellStart"/>
      <w:r>
        <w:rPr>
          <w:rFonts w:ascii="JetBrains Mono" w:hAnsi="JetBrains Mono" w:cs="JetBrains Mono"/>
          <w:color w:val="0F54D6"/>
          <w:sz w:val="23"/>
          <w:szCs w:val="23"/>
        </w:rPr>
        <w:t>readonly</w:t>
      </w:r>
      <w:proofErr w:type="spellEnd"/>
      <w:r>
        <w:rPr>
          <w:rFonts w:ascii="JetBrains Mono" w:hAnsi="JetBrains Mono" w:cs="JetBrains Mono"/>
          <w:color w:val="0F54D6"/>
          <w:sz w:val="23"/>
          <w:szCs w:val="23"/>
        </w:rPr>
        <w:t xml:space="preserve">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IProducer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r>
        <w:rPr>
          <w:rFonts w:ascii="JetBrains Mono" w:hAnsi="JetBrains Mono" w:cs="JetBrains Mono"/>
          <w:color w:val="0F54D6"/>
          <w:sz w:val="23"/>
          <w:szCs w:val="23"/>
        </w:rPr>
        <w:t>string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, </w:t>
      </w:r>
      <w:r>
        <w:rPr>
          <w:rFonts w:ascii="JetBrains Mono" w:hAnsi="JetBrains Mono" w:cs="JetBrains Mono"/>
          <w:color w:val="0F54D6"/>
          <w:sz w:val="23"/>
          <w:szCs w:val="23"/>
        </w:rPr>
        <w:t>string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&gt; </w:t>
      </w:r>
      <w:r>
        <w:rPr>
          <w:rFonts w:ascii="JetBrains Mono" w:hAnsi="JetBrains Mono" w:cs="JetBrains Mono"/>
          <w:color w:val="0093A1"/>
          <w:sz w:val="23"/>
          <w:szCs w:val="23"/>
        </w:rPr>
        <w:t>_producer</w:t>
      </w:r>
      <w:r>
        <w:rPr>
          <w:rFonts w:ascii="JetBrains Mono" w:hAnsi="JetBrains Mono" w:cs="JetBrains Mono"/>
          <w:color w:val="383838"/>
          <w:sz w:val="23"/>
          <w:szCs w:val="23"/>
        </w:rPr>
        <w:t>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private const int </w:t>
      </w:r>
      <w:proofErr w:type="spellStart"/>
      <w:r>
        <w:rPr>
          <w:rFonts w:ascii="JetBrains Mono" w:hAnsi="JetBrains Mono" w:cs="JetBrains Mono"/>
          <w:b/>
          <w:bCs/>
          <w:color w:val="0093A1"/>
          <w:sz w:val="23"/>
          <w:szCs w:val="23"/>
        </w:rPr>
        <w:t>ExportIntervalMs</w:t>
      </w:r>
      <w:proofErr w:type="spellEnd"/>
      <w:r>
        <w:rPr>
          <w:rFonts w:ascii="JetBrains Mono" w:hAnsi="JetBrains Mono" w:cs="JetBrains Mono"/>
          <w:b/>
          <w:bCs/>
          <w:color w:val="0093A1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= </w:t>
      </w:r>
      <w:r>
        <w:rPr>
          <w:rFonts w:ascii="JetBrains Mono" w:hAnsi="JetBrains Mono" w:cs="JetBrains Mono"/>
          <w:color w:val="AB2F6B"/>
          <w:sz w:val="23"/>
          <w:szCs w:val="23"/>
        </w:rPr>
        <w:t>100</w:t>
      </w:r>
      <w:r>
        <w:rPr>
          <w:rFonts w:ascii="JetBrains Mono" w:hAnsi="JetBrains Mono" w:cs="JetBrains Mono"/>
          <w:color w:val="383838"/>
          <w:sz w:val="23"/>
          <w:szCs w:val="23"/>
        </w:rPr>
        <w:t>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private const string </w:t>
      </w:r>
      <w:proofErr w:type="spellStart"/>
      <w:r>
        <w:rPr>
          <w:rFonts w:ascii="JetBrains Mono" w:hAnsi="JetBrains Mono" w:cs="JetBrains Mono"/>
          <w:b/>
          <w:bCs/>
          <w:color w:val="0093A1"/>
          <w:sz w:val="23"/>
          <w:szCs w:val="23"/>
        </w:rPr>
        <w:t>ExportTopic</w:t>
      </w:r>
      <w:proofErr w:type="spellEnd"/>
      <w:r>
        <w:rPr>
          <w:rFonts w:ascii="JetBrains Mono" w:hAnsi="JetBrains Mono" w:cs="JetBrains Mono"/>
          <w:b/>
          <w:bCs/>
          <w:color w:val="0093A1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= </w:t>
      </w:r>
      <w:r>
        <w:rPr>
          <w:rFonts w:ascii="JetBrains Mono" w:hAnsi="JetBrains Mono" w:cs="JetBrains Mono"/>
          <w:color w:val="8C6C41"/>
          <w:sz w:val="23"/>
          <w:szCs w:val="23"/>
        </w:rPr>
        <w:t>"</w:t>
      </w:r>
      <w:proofErr w:type="spellStart"/>
      <w:r>
        <w:rPr>
          <w:rFonts w:ascii="JetBrains Mono" w:hAnsi="JetBrains Mono" w:cs="JetBrains Mono"/>
          <w:color w:val="8C6C41"/>
          <w:sz w:val="23"/>
          <w:szCs w:val="23"/>
        </w:rPr>
        <w:t>int.streaming.plastic.pollution.consumer</w:t>
      </w:r>
      <w:proofErr w:type="spellEnd"/>
      <w:r>
        <w:rPr>
          <w:rFonts w:ascii="JetBrains Mono" w:hAnsi="JetBrains Mono" w:cs="JetBrains Mono"/>
          <w:color w:val="8C6C41"/>
          <w:sz w:val="23"/>
          <w:szCs w:val="23"/>
        </w:rPr>
        <w:t>-lag"</w:t>
      </w:r>
      <w:r>
        <w:rPr>
          <w:rFonts w:ascii="JetBrains Mono" w:hAnsi="JetBrains Mono" w:cs="JetBrains Mono"/>
          <w:color w:val="383838"/>
          <w:sz w:val="23"/>
          <w:szCs w:val="23"/>
        </w:rPr>
        <w:t>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public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ConsumerLagExporter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ChannelReader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ConsumerLagDescriptor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&gt;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channelReader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202020"/>
          <w:sz w:val="23"/>
          <w:szCs w:val="23"/>
        </w:rPr>
        <w:t>_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channelReader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=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channelReader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var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producerConfig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=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ProducerConfig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383838"/>
          <w:sz w:val="23"/>
          <w:szCs w:val="23"/>
        </w:rPr>
        <w:t>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BootstrapServers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= </w:t>
      </w:r>
      <w:r>
        <w:rPr>
          <w:rFonts w:ascii="JetBrains Mono" w:hAnsi="JetBrains Mono" w:cs="JetBrains Mono"/>
          <w:color w:val="8C6C41"/>
          <w:sz w:val="23"/>
          <w:szCs w:val="23"/>
        </w:rPr>
        <w:t>"PLAINTEXT://localhost:19092,PLAINTEXT://localhost:29092,PLAINTEXT://localhost:39092"</w:t>
      </w:r>
      <w:r>
        <w:rPr>
          <w:rFonts w:ascii="JetBrains Mono" w:hAnsi="JetBrains Mono" w:cs="JetBrains Mono"/>
          <w:color w:val="383838"/>
          <w:sz w:val="23"/>
          <w:szCs w:val="23"/>
        </w:rPr>
        <w:t>,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Acks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=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Acks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Leader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383838"/>
          <w:sz w:val="23"/>
          <w:szCs w:val="23"/>
        </w:rPr>
        <w:t>};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_producer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=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ProducerBuilder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r>
        <w:rPr>
          <w:rFonts w:ascii="JetBrains Mono" w:hAnsi="JetBrains Mono" w:cs="JetBrains Mono"/>
          <w:color w:val="0F54D6"/>
          <w:sz w:val="23"/>
          <w:szCs w:val="23"/>
        </w:rPr>
        <w:t>string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, </w:t>
      </w:r>
      <w:r>
        <w:rPr>
          <w:rFonts w:ascii="JetBrains Mono" w:hAnsi="JetBrains Mono" w:cs="JetBrains Mono"/>
          <w:color w:val="0F54D6"/>
          <w:sz w:val="23"/>
          <w:szCs w:val="23"/>
        </w:rPr>
        <w:t>string</w:t>
      </w:r>
      <w:r>
        <w:rPr>
          <w:rFonts w:ascii="JetBrains Mono" w:hAnsi="JetBrains Mono" w:cs="JetBrains Mono"/>
          <w:color w:val="383838"/>
          <w:sz w:val="23"/>
          <w:szCs w:val="23"/>
        </w:rPr>
        <w:t>&gt;(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producerConfig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).</w:t>
      </w:r>
      <w:r>
        <w:rPr>
          <w:rFonts w:ascii="JetBrains Mono" w:hAnsi="JetBrains Mono" w:cs="JetBrains Mono"/>
          <w:color w:val="202020"/>
          <w:sz w:val="23"/>
          <w:szCs w:val="23"/>
        </w:rPr>
        <w:t>Build</w:t>
      </w:r>
      <w:r>
        <w:rPr>
          <w:rFonts w:ascii="JetBrains Mono" w:hAnsi="JetBrains Mono" w:cs="JetBrains Mono"/>
          <w:color w:val="383838"/>
          <w:sz w:val="23"/>
          <w:szCs w:val="23"/>
        </w:rPr>
        <w:t>();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}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public async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Task </w:t>
      </w:r>
      <w:proofErr w:type="spellStart"/>
      <w:r>
        <w:rPr>
          <w:rFonts w:ascii="JetBrains Mono" w:hAnsi="JetBrains Mono" w:cs="JetBrains Mono"/>
          <w:color w:val="00855F"/>
          <w:sz w:val="23"/>
          <w:szCs w:val="23"/>
        </w:rPr>
        <w:t>StartAsync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CancellationToken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ct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while </w:t>
      </w:r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await </w:t>
      </w:r>
      <w:r>
        <w:rPr>
          <w:rFonts w:ascii="JetBrains Mono" w:hAnsi="JetBrains Mono" w:cs="JetBrains Mono"/>
          <w:color w:val="202020"/>
          <w:sz w:val="23"/>
          <w:szCs w:val="23"/>
        </w:rPr>
        <w:t>_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channelReader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WaitToReadAsync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ct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))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while </w:t>
      </w:r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202020"/>
          <w:sz w:val="23"/>
          <w:szCs w:val="23"/>
        </w:rPr>
        <w:t>_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channelReader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TryRead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out var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lagDescriptor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))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</w:t>
      </w:r>
      <w:r>
        <w:rPr>
          <w:rFonts w:ascii="JetBrains Mono" w:hAnsi="JetBrains Mono" w:cs="JetBrains Mono"/>
          <w:color w:val="0F54D6"/>
          <w:sz w:val="23"/>
          <w:szCs w:val="23"/>
        </w:rPr>
        <w:t>try</w:t>
      </w:r>
      <w:r>
        <w:rPr>
          <w:rFonts w:ascii="JetBrains Mono" w:hAnsi="JetBrains Mono" w:cs="JetBrains Mono"/>
          <w:color w:val="0F54D6"/>
          <w:sz w:val="23"/>
          <w:szCs w:val="23"/>
        </w:rPr>
        <w:br/>
        <w:t xml:space="preserve">                </w:t>
      </w:r>
      <w:r>
        <w:rPr>
          <w:rFonts w:ascii="JetBrains Mono" w:hAnsi="JetBrains Mono" w:cs="JetBrains Mono"/>
          <w:color w:val="383838"/>
          <w:sz w:val="23"/>
          <w:szCs w:val="23"/>
        </w:rPr>
        <w:t>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var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message =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r>
        <w:rPr>
          <w:rFonts w:ascii="JetBrains Mono" w:hAnsi="JetBrains Mono" w:cs="JetBrains Mono"/>
          <w:color w:val="202020"/>
          <w:sz w:val="23"/>
          <w:szCs w:val="23"/>
        </w:rPr>
        <w:t>Message</w:t>
      </w:r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r>
        <w:rPr>
          <w:rFonts w:ascii="JetBrains Mono" w:hAnsi="JetBrains Mono" w:cs="JetBrains Mono"/>
          <w:color w:val="0F54D6"/>
          <w:sz w:val="23"/>
          <w:szCs w:val="23"/>
        </w:rPr>
        <w:t>string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, </w:t>
      </w:r>
      <w:r>
        <w:rPr>
          <w:rFonts w:ascii="JetBrains Mono" w:hAnsi="JetBrains Mono" w:cs="JetBrains Mono"/>
          <w:color w:val="0F54D6"/>
          <w:sz w:val="23"/>
          <w:szCs w:val="23"/>
        </w:rPr>
        <w:t>string</w:t>
      </w:r>
      <w:r>
        <w:rPr>
          <w:rFonts w:ascii="JetBrains Mono" w:hAnsi="JetBrains Mono" w:cs="JetBrains Mono"/>
          <w:color w:val="383838"/>
          <w:sz w:val="23"/>
          <w:szCs w:val="23"/>
        </w:rPr>
        <w:t>&gt;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    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       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Key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= </w:t>
      </w:r>
      <w:r>
        <w:rPr>
          <w:rFonts w:ascii="JetBrains Mono" w:hAnsi="JetBrains Mono" w:cs="JetBrains Mono"/>
          <w:color w:val="8C6C41"/>
          <w:sz w:val="23"/>
          <w:szCs w:val="23"/>
        </w:rPr>
        <w:t>$"</w:t>
      </w:r>
      <w:r>
        <w:rPr>
          <w:rFonts w:ascii="JetBrains Mono" w:hAnsi="JetBrains Mono" w:cs="JetBrains Mono"/>
          <w:color w:val="383838"/>
          <w:sz w:val="23"/>
          <w:szCs w:val="23"/>
        </w:rPr>
        <w:t>{lagDescriptor.</w:t>
      </w:r>
      <w:r>
        <w:rPr>
          <w:rFonts w:ascii="JetBrains Mono" w:hAnsi="JetBrains Mono" w:cs="JetBrains Mono"/>
          <w:color w:val="202020"/>
          <w:sz w:val="23"/>
          <w:szCs w:val="23"/>
        </w:rPr>
        <w:t>ConsumerGroup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ToLowerInvariant</w:t>
      </w:r>
      <w:r>
        <w:rPr>
          <w:rFonts w:ascii="JetBrains Mono" w:hAnsi="JetBrains Mono" w:cs="JetBrains Mono"/>
          <w:color w:val="383838"/>
          <w:sz w:val="23"/>
          <w:szCs w:val="23"/>
        </w:rPr>
        <w:t>()}</w:t>
      </w:r>
      <w:r>
        <w:rPr>
          <w:rFonts w:ascii="JetBrains Mono" w:hAnsi="JetBrains Mono" w:cs="JetBrains Mono"/>
          <w:color w:val="8C6C41"/>
          <w:sz w:val="23"/>
          <w:szCs w:val="23"/>
        </w:rPr>
        <w:t>-</w:t>
      </w:r>
      <w:r>
        <w:rPr>
          <w:rFonts w:ascii="JetBrains Mono" w:hAnsi="JetBrains Mono" w:cs="JetBrains Mono"/>
          <w:color w:val="383838"/>
          <w:sz w:val="23"/>
          <w:szCs w:val="23"/>
        </w:rPr>
        <w:t>{lagDescriptor.</w:t>
      </w:r>
      <w:r>
        <w:rPr>
          <w:rFonts w:ascii="JetBrains Mono" w:hAnsi="JetBrains Mono" w:cs="JetBrains Mono"/>
          <w:color w:val="202020"/>
          <w:sz w:val="23"/>
          <w:szCs w:val="23"/>
        </w:rPr>
        <w:t>Topic</w:t>
      </w:r>
      <w:r>
        <w:rPr>
          <w:rFonts w:ascii="JetBrains Mono" w:hAnsi="JetBrains Mono" w:cs="JetBrains Mono"/>
          <w:color w:val="383838"/>
          <w:sz w:val="23"/>
          <w:szCs w:val="23"/>
        </w:rPr>
        <w:t>}</w:t>
      </w:r>
      <w:r>
        <w:rPr>
          <w:rFonts w:ascii="JetBrains Mono" w:hAnsi="JetBrains Mono" w:cs="JetBrains Mono"/>
          <w:color w:val="8C6C41"/>
          <w:sz w:val="23"/>
          <w:szCs w:val="23"/>
        </w:rPr>
        <w:t>"</w:t>
      </w:r>
      <w:r>
        <w:rPr>
          <w:rFonts w:ascii="JetBrains Mono" w:hAnsi="JetBrains Mono" w:cs="JetBrains Mono"/>
          <w:color w:val="383838"/>
          <w:sz w:val="23"/>
          <w:szCs w:val="23"/>
        </w:rPr>
        <w:t>,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        </w:t>
      </w:r>
      <w:r>
        <w:rPr>
          <w:rFonts w:ascii="JetBrains Mono" w:hAnsi="JetBrains Mono" w:cs="JetBrains Mono"/>
          <w:color w:val="202020"/>
          <w:sz w:val="23"/>
          <w:szCs w:val="23"/>
        </w:rPr>
        <w:t xml:space="preserve">Value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=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JsonSerializer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Serialize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lagDescriptor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    };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await </w:t>
      </w:r>
      <w:r>
        <w:rPr>
          <w:rFonts w:ascii="JetBrains Mono" w:hAnsi="JetBrains Mono" w:cs="JetBrains Mono"/>
          <w:color w:val="202020"/>
          <w:sz w:val="23"/>
          <w:szCs w:val="23"/>
        </w:rPr>
        <w:t>_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producer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ProduceAsync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ExportTopic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, message,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ct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);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}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catch </w:t>
      </w:r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ProduceException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r>
        <w:rPr>
          <w:rFonts w:ascii="JetBrains Mono" w:hAnsi="JetBrains Mono" w:cs="JetBrains Mono"/>
          <w:color w:val="0F54D6"/>
          <w:sz w:val="23"/>
          <w:szCs w:val="23"/>
        </w:rPr>
        <w:t>string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, </w:t>
      </w:r>
      <w:r>
        <w:rPr>
          <w:rFonts w:ascii="JetBrains Mono" w:hAnsi="JetBrains Mono" w:cs="JetBrains Mono"/>
          <w:color w:val="0F54D6"/>
          <w:sz w:val="23"/>
          <w:szCs w:val="23"/>
        </w:rPr>
        <w:t>int</w:t>
      </w:r>
      <w:r>
        <w:rPr>
          <w:rFonts w:ascii="JetBrains Mono" w:hAnsi="JetBrains Mono" w:cs="JetBrains Mono"/>
          <w:color w:val="383838"/>
          <w:sz w:val="23"/>
          <w:szCs w:val="23"/>
        </w:rPr>
        <w:t>&gt; e)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   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Console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WriteLine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8C6C41"/>
          <w:sz w:val="23"/>
          <w:szCs w:val="23"/>
        </w:rPr>
        <w:t>$"</w:t>
      </w:r>
      <w:r>
        <w:rPr>
          <w:rFonts w:ascii="Apple Color Emoji" w:hAnsi="Apple Color Emoji" w:cs="Apple Color Emoji"/>
          <w:color w:val="8C6C41"/>
          <w:sz w:val="23"/>
          <w:szCs w:val="23"/>
        </w:rPr>
        <w:t>❌</w:t>
      </w:r>
      <w:r>
        <w:rPr>
          <w:rFonts w:ascii="JetBrains Mono" w:hAnsi="JetBrains Mono" w:cs="JetBrains Mono"/>
          <w:color w:val="8C6C41"/>
          <w:sz w:val="23"/>
          <w:szCs w:val="23"/>
        </w:rPr>
        <w:t xml:space="preserve"> Kafka Produce Error: </w:t>
      </w:r>
      <w:r>
        <w:rPr>
          <w:rFonts w:ascii="JetBrains Mono" w:hAnsi="JetBrains Mono" w:cs="JetBrains Mono"/>
          <w:color w:val="383838"/>
          <w:sz w:val="23"/>
          <w:szCs w:val="23"/>
        </w:rPr>
        <w:t>{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e.</w:t>
      </w:r>
      <w:r>
        <w:rPr>
          <w:rFonts w:ascii="JetBrains Mono" w:hAnsi="JetBrains Mono" w:cs="JetBrains Mono"/>
          <w:color w:val="202020"/>
          <w:sz w:val="23"/>
          <w:szCs w:val="23"/>
        </w:rPr>
        <w:t>Error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Reason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}</w:t>
      </w:r>
      <w:r>
        <w:rPr>
          <w:rFonts w:ascii="JetBrains Mono" w:hAnsi="JetBrains Mono" w:cs="JetBrains Mono"/>
          <w:color w:val="8C6C41"/>
          <w:sz w:val="23"/>
          <w:szCs w:val="23"/>
        </w:rPr>
        <w:t>"</w:t>
      </w:r>
      <w:r>
        <w:rPr>
          <w:rFonts w:ascii="JetBrains Mono" w:hAnsi="JetBrains Mono" w:cs="JetBrains Mono"/>
          <w:color w:val="383838"/>
          <w:sz w:val="23"/>
          <w:szCs w:val="23"/>
        </w:rPr>
        <w:t>);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}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lastRenderedPageBreak/>
        <w:t xml:space="preserve">               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Console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WriteLine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8C6C41"/>
          <w:sz w:val="23"/>
          <w:szCs w:val="23"/>
        </w:rPr>
        <w:t>$"</w:t>
      </w:r>
      <w:r>
        <w:rPr>
          <w:rFonts w:ascii="Apple Color Emoji" w:hAnsi="Apple Color Emoji" w:cs="Apple Color Emoji"/>
          <w:color w:val="8C6C41"/>
          <w:sz w:val="23"/>
          <w:szCs w:val="23"/>
        </w:rPr>
        <w:t>✅</w:t>
      </w:r>
      <w:r>
        <w:rPr>
          <w:rFonts w:ascii="JetBrains Mono" w:hAnsi="JetBrains Mono" w:cs="JetBrains Mono"/>
          <w:color w:val="8C6C41"/>
          <w:sz w:val="23"/>
          <w:szCs w:val="23"/>
        </w:rPr>
        <w:t xml:space="preserve"> Exported Lag: </w:t>
      </w:r>
      <w:r>
        <w:rPr>
          <w:rFonts w:ascii="JetBrains Mono" w:hAnsi="JetBrains Mono" w:cs="JetBrains Mono"/>
          <w:color w:val="383838"/>
          <w:sz w:val="23"/>
          <w:szCs w:val="23"/>
        </w:rPr>
        <w:t>{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lagDescriptor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}</w:t>
      </w:r>
      <w:r>
        <w:rPr>
          <w:rFonts w:ascii="JetBrains Mono" w:hAnsi="JetBrains Mono" w:cs="JetBrains Mono"/>
          <w:color w:val="8C6C41"/>
          <w:sz w:val="23"/>
          <w:szCs w:val="23"/>
        </w:rPr>
        <w:t>"</w:t>
      </w:r>
      <w:r>
        <w:rPr>
          <w:rFonts w:ascii="JetBrains Mono" w:hAnsi="JetBrains Mono" w:cs="JetBrains Mono"/>
          <w:color w:val="383838"/>
          <w:sz w:val="23"/>
          <w:szCs w:val="23"/>
        </w:rPr>
        <w:t>);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await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Task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Delay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TimeSpan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FromMilliseconds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ExportIntervalMs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),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ct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);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Thread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Yield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();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</w:t>
      </w:r>
      <w:proofErr w:type="gramStart"/>
      <w:r>
        <w:rPr>
          <w:rFonts w:ascii="JetBrains Mono" w:hAnsi="JetBrains Mono" w:cs="JetBrains Mono"/>
          <w:color w:val="383838"/>
          <w:sz w:val="23"/>
          <w:szCs w:val="23"/>
        </w:rPr>
        <w:t xml:space="preserve">  }</w:t>
      </w:r>
      <w:proofErr w:type="gramEnd"/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</w:t>
      </w:r>
      <w:proofErr w:type="gramStart"/>
      <w:r>
        <w:rPr>
          <w:rFonts w:ascii="JetBrains Mono" w:hAnsi="JetBrains Mono" w:cs="JetBrains Mono"/>
          <w:color w:val="383838"/>
          <w:sz w:val="23"/>
          <w:szCs w:val="23"/>
        </w:rPr>
        <w:t xml:space="preserve">  }</w:t>
      </w:r>
      <w:proofErr w:type="gramEnd"/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</w:t>
      </w:r>
      <w:proofErr w:type="gramStart"/>
      <w:r>
        <w:rPr>
          <w:rFonts w:ascii="JetBrains Mono" w:hAnsi="JetBrains Mono" w:cs="JetBrains Mono"/>
          <w:color w:val="383838"/>
          <w:sz w:val="23"/>
          <w:szCs w:val="23"/>
        </w:rPr>
        <w:t xml:space="preserve">  }</w:t>
      </w:r>
      <w:proofErr w:type="gramEnd"/>
      <w:r>
        <w:rPr>
          <w:rFonts w:ascii="JetBrains Mono" w:hAnsi="JetBrains Mono" w:cs="JetBrains Mono"/>
          <w:color w:val="383838"/>
          <w:sz w:val="23"/>
          <w:szCs w:val="23"/>
        </w:rPr>
        <w:br/>
        <w:t>}</w:t>
      </w:r>
    </w:p>
    <w:p w14:paraId="672EBF77" w14:textId="77777777" w:rsidR="00F1276B" w:rsidRDefault="00F1276B" w:rsidP="00F1276B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E69FD06" w14:textId="77777777" w:rsidR="00F1276B" w:rsidRDefault="00F1276B" w:rsidP="00F1276B">
      <w:pPr>
        <w:pStyle w:val="HTMLPreformatted"/>
        <w:shd w:val="clear" w:color="auto" w:fill="FFFFFF"/>
        <w:rPr>
          <w:rFonts w:ascii="JetBrains Mono" w:hAnsi="JetBrains Mono" w:cs="JetBrains Mono"/>
          <w:color w:val="0F54D6"/>
          <w:sz w:val="23"/>
          <w:szCs w:val="23"/>
        </w:rPr>
      </w:pPr>
      <w:r>
        <w:rPr>
          <w:rFonts w:ascii="JetBrains Mono" w:hAnsi="JetBrains Mono" w:cs="JetBrains Mono"/>
          <w:color w:val="202020"/>
          <w:sz w:val="23"/>
          <w:szCs w:val="23"/>
        </w:rPr>
        <w:br/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internal sealed class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KafkaConsumer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t>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0F54D6"/>
          <w:sz w:val="23"/>
          <w:szCs w:val="23"/>
        </w:rPr>
        <w:t>...</w:t>
      </w:r>
    </w:p>
    <w:p w14:paraId="5B068DB5" w14:textId="614FD34C" w:rsidR="00F1276B" w:rsidRDefault="00F1276B" w:rsidP="00F1276B">
      <w:pPr>
        <w:pStyle w:val="HTMLPreformatted"/>
        <w:shd w:val="clear" w:color="auto" w:fill="FFFFFF"/>
        <w:rPr>
          <w:rFonts w:ascii="JetBrains Mono" w:hAnsi="JetBrains Mono" w:cs="JetBrains Mono"/>
          <w:color w:val="0F54D6"/>
          <w:sz w:val="23"/>
          <w:szCs w:val="23"/>
        </w:rPr>
      </w:pP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public void </w:t>
      </w:r>
      <w:proofErr w:type="gramStart"/>
      <w:r>
        <w:rPr>
          <w:rFonts w:ascii="JetBrains Mono" w:hAnsi="JetBrains Mono" w:cs="JetBrains Mono"/>
          <w:color w:val="00855F"/>
          <w:sz w:val="23"/>
          <w:szCs w:val="23"/>
        </w:rPr>
        <w:t>Consume</w:t>
      </w:r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gramEnd"/>
      <w:r>
        <w:rPr>
          <w:rFonts w:ascii="JetBrains Mono" w:hAnsi="JetBrains Mono" w:cs="JetBrains Mono"/>
          <w:color w:val="383838"/>
          <w:sz w:val="23"/>
          <w:szCs w:val="23"/>
        </w:rPr>
        <w:t>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</w:t>
      </w:r>
      <w:proofErr w:type="gramStart"/>
      <w:r>
        <w:rPr>
          <w:rFonts w:ascii="JetBrains Mono" w:hAnsi="JetBrains Mono" w:cs="JetBrains Mono"/>
          <w:color w:val="383838"/>
          <w:sz w:val="23"/>
          <w:szCs w:val="23"/>
        </w:rPr>
        <w:t xml:space="preserve">   {</w:t>
      </w:r>
      <w:proofErr w:type="gramEnd"/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202020"/>
          <w:sz w:val="23"/>
          <w:szCs w:val="23"/>
        </w:rPr>
        <w:t>...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>try</w:t>
      </w:r>
      <w:r>
        <w:rPr>
          <w:rFonts w:ascii="JetBrains Mono" w:hAnsi="JetBrains Mono" w:cs="JetBrains Mono"/>
          <w:color w:val="0F54D6"/>
          <w:sz w:val="23"/>
          <w:szCs w:val="23"/>
        </w:rPr>
        <w:br/>
        <w:t xml:space="preserve">     </w:t>
      </w:r>
      <w:proofErr w:type="gramStart"/>
      <w:r>
        <w:rPr>
          <w:rFonts w:ascii="JetBrains Mono" w:hAnsi="JetBrains Mono" w:cs="JetBrains Mono"/>
          <w:color w:val="0F54D6"/>
          <w:sz w:val="23"/>
          <w:szCs w:val="23"/>
        </w:rPr>
        <w:t xml:space="preserve">   </w:t>
      </w:r>
      <w:r>
        <w:rPr>
          <w:rFonts w:ascii="JetBrains Mono" w:hAnsi="JetBrains Mono" w:cs="JetBrains Mono"/>
          <w:color w:val="383838"/>
          <w:sz w:val="23"/>
          <w:szCs w:val="23"/>
        </w:rPr>
        <w:t>{</w:t>
      </w:r>
      <w:proofErr w:type="gramEnd"/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while </w:t>
      </w:r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0F54D6"/>
          <w:sz w:val="23"/>
          <w:szCs w:val="23"/>
        </w:rPr>
        <w:t>true</w:t>
      </w:r>
      <w:r>
        <w:rPr>
          <w:rFonts w:ascii="JetBrains Mono" w:hAnsi="JetBrains Mono" w:cs="JetBrains Mono"/>
          <w:color w:val="383838"/>
          <w:sz w:val="23"/>
          <w:szCs w:val="23"/>
        </w:rPr>
        <w:t>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</w:t>
      </w:r>
      <w:proofErr w:type="gramStart"/>
      <w:r>
        <w:rPr>
          <w:rFonts w:ascii="JetBrains Mono" w:hAnsi="JetBrains Mono" w:cs="JetBrains Mono"/>
          <w:color w:val="383838"/>
          <w:sz w:val="23"/>
          <w:szCs w:val="23"/>
        </w:rPr>
        <w:t xml:space="preserve">   {</w:t>
      </w:r>
      <w:proofErr w:type="gramEnd"/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</w:t>
      </w:r>
      <w:r>
        <w:rPr>
          <w:rFonts w:ascii="JetBrains Mono" w:hAnsi="JetBrains Mono" w:cs="JetBrains Mono"/>
          <w:color w:val="0F54D6"/>
          <w:sz w:val="23"/>
          <w:szCs w:val="23"/>
        </w:rPr>
        <w:t>try</w:t>
      </w:r>
      <w:r>
        <w:rPr>
          <w:rFonts w:ascii="JetBrains Mono" w:hAnsi="JetBrains Mono" w:cs="JetBrains Mono"/>
          <w:color w:val="0F54D6"/>
          <w:sz w:val="23"/>
          <w:szCs w:val="23"/>
        </w:rPr>
        <w:br/>
        <w:t xml:space="preserve">             </w:t>
      </w:r>
      <w:proofErr w:type="gramStart"/>
      <w:r>
        <w:rPr>
          <w:rFonts w:ascii="JetBrains Mono" w:hAnsi="JetBrains Mono" w:cs="JetBrains Mono"/>
          <w:color w:val="0F54D6"/>
          <w:sz w:val="23"/>
          <w:szCs w:val="23"/>
        </w:rPr>
        <w:t xml:space="preserve">   </w:t>
      </w:r>
      <w:r>
        <w:rPr>
          <w:rFonts w:ascii="JetBrains Mono" w:hAnsi="JetBrains Mono" w:cs="JetBrains Mono"/>
          <w:color w:val="383838"/>
          <w:sz w:val="23"/>
          <w:szCs w:val="23"/>
        </w:rPr>
        <w:t>{</w:t>
      </w:r>
      <w:proofErr w:type="gramEnd"/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  </w:t>
      </w:r>
      <w:r>
        <w:rPr>
          <w:rFonts w:ascii="JetBrains Mono" w:hAnsi="JetBrains Mono" w:cs="JetBrains Mono"/>
          <w:color w:val="383838"/>
          <w:sz w:val="23"/>
          <w:szCs w:val="23"/>
          <w:lang w:val="uk-UA"/>
        </w:rPr>
        <w:tab/>
      </w:r>
      <w:r>
        <w:rPr>
          <w:rFonts w:ascii="JetBrains Mono" w:hAnsi="JetBrains Mono" w:cs="JetBrains Mono"/>
          <w:color w:val="383838"/>
          <w:sz w:val="23"/>
          <w:szCs w:val="23"/>
        </w:rPr>
        <w:t>// ... same as before ...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   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ExportConsumerLag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consumeResult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);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</w:t>
      </w:r>
      <w:proofErr w:type="gramStart"/>
      <w:r>
        <w:rPr>
          <w:rFonts w:ascii="JetBrains Mono" w:hAnsi="JetBrains Mono" w:cs="JetBrains Mono"/>
          <w:color w:val="383838"/>
          <w:sz w:val="23"/>
          <w:szCs w:val="23"/>
        </w:rPr>
        <w:t xml:space="preserve">  }</w:t>
      </w:r>
      <w:proofErr w:type="gramEnd"/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catch </w:t>
      </w:r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ConsumeException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>e)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</w:t>
      </w:r>
      <w:proofErr w:type="gramStart"/>
      <w:r>
        <w:rPr>
          <w:rFonts w:ascii="JetBrains Mono" w:hAnsi="JetBrains Mono" w:cs="JetBrains Mono"/>
          <w:color w:val="383838"/>
          <w:sz w:val="23"/>
          <w:szCs w:val="23"/>
        </w:rPr>
        <w:t xml:space="preserve">   {</w:t>
      </w:r>
      <w:proofErr w:type="gramEnd"/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   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Console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WriteLine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8C6C41"/>
          <w:sz w:val="23"/>
          <w:szCs w:val="23"/>
        </w:rPr>
        <w:t>$"</w:t>
      </w:r>
      <w:r>
        <w:rPr>
          <w:rFonts w:ascii="Apple Color Emoji" w:hAnsi="Apple Color Emoji" w:cs="Apple Color Emoji"/>
          <w:color w:val="8C6C41"/>
          <w:sz w:val="23"/>
          <w:szCs w:val="23"/>
        </w:rPr>
        <w:t>❌</w:t>
      </w:r>
      <w:r>
        <w:rPr>
          <w:rFonts w:ascii="JetBrains Mono" w:hAnsi="JetBrains Mono" w:cs="JetBrains Mono"/>
          <w:color w:val="8C6C41"/>
          <w:sz w:val="23"/>
          <w:szCs w:val="23"/>
        </w:rPr>
        <w:t xml:space="preserve"> Kafka Consume Error: </w:t>
      </w:r>
      <w:r>
        <w:rPr>
          <w:rFonts w:ascii="JetBrains Mono" w:hAnsi="JetBrains Mono" w:cs="JetBrains Mono"/>
          <w:color w:val="383838"/>
          <w:sz w:val="23"/>
          <w:szCs w:val="23"/>
        </w:rPr>
        <w:t>{</w:t>
      </w:r>
      <w:proofErr w:type="spellStart"/>
      <w:proofErr w:type="gramStart"/>
      <w:r>
        <w:rPr>
          <w:rFonts w:ascii="JetBrains Mono" w:hAnsi="JetBrains Mono" w:cs="JetBrains Mono"/>
          <w:color w:val="383838"/>
          <w:sz w:val="23"/>
          <w:szCs w:val="23"/>
        </w:rPr>
        <w:t>e.</w:t>
      </w:r>
      <w:r>
        <w:rPr>
          <w:rFonts w:ascii="JetBrains Mono" w:hAnsi="JetBrains Mono" w:cs="JetBrains Mono"/>
          <w:color w:val="202020"/>
          <w:sz w:val="23"/>
          <w:szCs w:val="23"/>
        </w:rPr>
        <w:t>Error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Reason</w:t>
      </w:r>
      <w:proofErr w:type="spellEnd"/>
      <w:proofErr w:type="gramEnd"/>
      <w:r>
        <w:rPr>
          <w:rFonts w:ascii="JetBrains Mono" w:hAnsi="JetBrains Mono" w:cs="JetBrains Mono"/>
          <w:color w:val="383838"/>
          <w:sz w:val="23"/>
          <w:szCs w:val="23"/>
        </w:rPr>
        <w:t>}</w:t>
      </w:r>
      <w:r>
        <w:rPr>
          <w:rFonts w:ascii="JetBrains Mono" w:hAnsi="JetBrains Mono" w:cs="JetBrains Mono"/>
          <w:color w:val="8C6C41"/>
          <w:sz w:val="23"/>
          <w:szCs w:val="23"/>
        </w:rPr>
        <w:t>"</w:t>
      </w:r>
      <w:r>
        <w:rPr>
          <w:rFonts w:ascii="JetBrains Mono" w:hAnsi="JetBrains Mono" w:cs="JetBrains Mono"/>
          <w:color w:val="383838"/>
          <w:sz w:val="23"/>
          <w:szCs w:val="23"/>
        </w:rPr>
        <w:t>);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</w:t>
      </w:r>
      <w:proofErr w:type="gramStart"/>
      <w:r>
        <w:rPr>
          <w:rFonts w:ascii="JetBrains Mono" w:hAnsi="JetBrains Mono" w:cs="JetBrains Mono"/>
          <w:color w:val="383838"/>
          <w:sz w:val="23"/>
          <w:szCs w:val="23"/>
        </w:rPr>
        <w:t xml:space="preserve">  }</w:t>
      </w:r>
      <w:proofErr w:type="gramEnd"/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</w:t>
      </w:r>
      <w:proofErr w:type="gramStart"/>
      <w:r>
        <w:rPr>
          <w:rFonts w:ascii="JetBrains Mono" w:hAnsi="JetBrains Mono" w:cs="JetBrains Mono"/>
          <w:color w:val="383838"/>
          <w:sz w:val="23"/>
          <w:szCs w:val="23"/>
        </w:rPr>
        <w:t xml:space="preserve">  }</w:t>
      </w:r>
      <w:proofErr w:type="gramEnd"/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</w:t>
      </w:r>
      <w:proofErr w:type="gramStart"/>
      <w:r>
        <w:rPr>
          <w:rFonts w:ascii="JetBrains Mono" w:hAnsi="JetBrains Mono" w:cs="JetBrains Mono"/>
          <w:color w:val="383838"/>
          <w:sz w:val="23"/>
          <w:szCs w:val="23"/>
        </w:rPr>
        <w:t xml:space="preserve">  }</w:t>
      </w:r>
      <w:proofErr w:type="gramEnd"/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>...</w:t>
      </w:r>
    </w:p>
    <w:p w14:paraId="10408D1B" w14:textId="5BD01DC5" w:rsidR="00E85A0F" w:rsidRPr="00F1276B" w:rsidRDefault="00F1276B" w:rsidP="00F1276B">
      <w:pPr>
        <w:pStyle w:val="HTMLPreformatted"/>
        <w:shd w:val="clear" w:color="auto" w:fill="FFFFFF"/>
        <w:rPr>
          <w:rFonts w:ascii="JetBrains Mono" w:hAnsi="JetBrains Mono" w:cs="JetBrains Mono"/>
          <w:color w:val="202020"/>
          <w:sz w:val="23"/>
          <w:szCs w:val="23"/>
        </w:rPr>
      </w:pPr>
      <w:r>
        <w:rPr>
          <w:rFonts w:ascii="JetBrains Mono" w:hAnsi="JetBrains Mono" w:cs="JetBrains Mono"/>
          <w:color w:val="383838"/>
          <w:sz w:val="23"/>
          <w:szCs w:val="23"/>
        </w:rPr>
        <w:t xml:space="preserve">    }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private void </w:t>
      </w:r>
      <w:proofErr w:type="spellStart"/>
      <w:r>
        <w:rPr>
          <w:rFonts w:ascii="JetBrains Mono" w:hAnsi="JetBrains Mono" w:cs="JetBrains Mono"/>
          <w:color w:val="00855F"/>
          <w:sz w:val="23"/>
          <w:szCs w:val="23"/>
        </w:rPr>
        <w:t>ExportConsumerLag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ConsumeResult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&lt;</w:t>
      </w:r>
      <w:r>
        <w:rPr>
          <w:rFonts w:ascii="JetBrains Mono" w:hAnsi="JetBrains Mono" w:cs="JetBrains Mono"/>
          <w:color w:val="0F54D6"/>
          <w:sz w:val="23"/>
          <w:szCs w:val="23"/>
        </w:rPr>
        <w:t>string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, </w:t>
      </w:r>
      <w:r>
        <w:rPr>
          <w:rFonts w:ascii="JetBrains Mono" w:hAnsi="JetBrains Mono" w:cs="JetBrains Mono"/>
          <w:color w:val="0F54D6"/>
          <w:sz w:val="23"/>
          <w:szCs w:val="23"/>
        </w:rPr>
        <w:t>string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&gt;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consumeResult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)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{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var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watermarkOffsets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 = </w:t>
      </w:r>
      <w:r>
        <w:rPr>
          <w:rFonts w:ascii="JetBrains Mono" w:hAnsi="JetBrains Mono" w:cs="JetBrains Mono"/>
          <w:color w:val="202020"/>
          <w:sz w:val="23"/>
          <w:szCs w:val="23"/>
        </w:rPr>
        <w:t>_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GetWatermarkOffsets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consumeResult.</w:t>
      </w:r>
      <w:r>
        <w:rPr>
          <w:rFonts w:ascii="JetBrains Mono" w:hAnsi="JetBrains Mono" w:cs="JetBrains Mono"/>
          <w:color w:val="202020"/>
          <w:sz w:val="23"/>
          <w:szCs w:val="23"/>
        </w:rPr>
        <w:t>TopicPartition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);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var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committedOffset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 =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consumeResult.</w:t>
      </w:r>
      <w:r>
        <w:rPr>
          <w:rFonts w:ascii="JetBrains Mono" w:hAnsi="JetBrains Mono" w:cs="JetBrains Mono"/>
          <w:color w:val="202020"/>
          <w:sz w:val="23"/>
          <w:szCs w:val="23"/>
        </w:rPr>
        <w:t>Offset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;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var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lag =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watermarkOffsets.</w:t>
      </w:r>
      <w:r>
        <w:rPr>
          <w:rFonts w:ascii="JetBrains Mono" w:hAnsi="JetBrains Mono" w:cs="JetBrains Mono"/>
          <w:color w:val="202020"/>
          <w:sz w:val="23"/>
          <w:szCs w:val="23"/>
        </w:rPr>
        <w:t>High</w:t>
      </w:r>
      <w:proofErr w:type="spellEnd"/>
      <w:r>
        <w:rPr>
          <w:rFonts w:ascii="JetBrains Mono" w:hAnsi="JetBrains Mono" w:cs="JetBrains Mono"/>
          <w:color w:val="202020"/>
          <w:sz w:val="23"/>
          <w:szCs w:val="23"/>
        </w:rPr>
        <w:t xml:space="preserve"> </w:t>
      </w:r>
      <w:r>
        <w:rPr>
          <w:rFonts w:ascii="JetBrains Mono" w:hAnsi="JetBrains Mono" w:cs="JetBrains Mono"/>
          <w:color w:val="383838"/>
          <w:sz w:val="23"/>
          <w:szCs w:val="23"/>
        </w:rPr>
        <w:t xml:space="preserve">-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committedOffset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        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var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lagDescriptor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 xml:space="preserve"> = </w:t>
      </w:r>
      <w:r>
        <w:rPr>
          <w:rFonts w:ascii="JetBrains Mono" w:hAnsi="JetBrains Mono" w:cs="JetBrains Mono"/>
          <w:color w:val="0F54D6"/>
          <w:sz w:val="23"/>
          <w:szCs w:val="23"/>
        </w:rPr>
        <w:t xml:space="preserve">new 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ConsumerLagDescriptor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lastRenderedPageBreak/>
        <w:t xml:space="preserve">            </w:t>
      </w:r>
      <w:r>
        <w:rPr>
          <w:rFonts w:ascii="JetBrains Mono" w:hAnsi="JetBrains Mono" w:cs="JetBrains Mono"/>
          <w:color w:val="202020"/>
          <w:sz w:val="23"/>
          <w:szCs w:val="23"/>
        </w:rPr>
        <w:t>_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consumerGroup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,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consumeResult.</w:t>
      </w:r>
      <w:r>
        <w:rPr>
          <w:rFonts w:ascii="JetBrains Mono" w:hAnsi="JetBrains Mono" w:cs="JetBrains Mono"/>
          <w:color w:val="202020"/>
          <w:sz w:val="23"/>
          <w:szCs w:val="23"/>
        </w:rPr>
        <w:t>Topic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,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    lag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);</w:t>
      </w:r>
      <w:r>
        <w:rPr>
          <w:rFonts w:ascii="JetBrains Mono" w:hAnsi="JetBrains Mono" w:cs="JetBrains Mono"/>
          <w:color w:val="383838"/>
          <w:sz w:val="23"/>
          <w:szCs w:val="23"/>
        </w:rPr>
        <w:br/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    </w:t>
      </w:r>
      <w:r>
        <w:rPr>
          <w:rFonts w:ascii="JetBrains Mono" w:hAnsi="JetBrains Mono" w:cs="JetBrains Mono"/>
          <w:color w:val="202020"/>
          <w:sz w:val="23"/>
          <w:szCs w:val="23"/>
        </w:rPr>
        <w:t>_</w:t>
      </w:r>
      <w:proofErr w:type="spellStart"/>
      <w:r>
        <w:rPr>
          <w:rFonts w:ascii="JetBrains Mono" w:hAnsi="JetBrains Mono" w:cs="JetBrains Mono"/>
          <w:color w:val="202020"/>
          <w:sz w:val="23"/>
          <w:szCs w:val="23"/>
        </w:rPr>
        <w:t>lagChannelWriter</w:t>
      </w:r>
      <w:r>
        <w:rPr>
          <w:rFonts w:ascii="JetBrains Mono" w:hAnsi="JetBrains Mono" w:cs="JetBrains Mono"/>
          <w:color w:val="383838"/>
          <w:sz w:val="23"/>
          <w:szCs w:val="23"/>
        </w:rPr>
        <w:t>.</w:t>
      </w:r>
      <w:r>
        <w:rPr>
          <w:rFonts w:ascii="JetBrains Mono" w:hAnsi="JetBrains Mono" w:cs="JetBrains Mono"/>
          <w:color w:val="202020"/>
          <w:sz w:val="23"/>
          <w:szCs w:val="23"/>
        </w:rPr>
        <w:t>TryWrite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(</w:t>
      </w:r>
      <w:proofErr w:type="spellStart"/>
      <w:r>
        <w:rPr>
          <w:rFonts w:ascii="JetBrains Mono" w:hAnsi="JetBrains Mono" w:cs="JetBrains Mono"/>
          <w:color w:val="383838"/>
          <w:sz w:val="23"/>
          <w:szCs w:val="23"/>
        </w:rPr>
        <w:t>lagDescriptor</w:t>
      </w:r>
      <w:proofErr w:type="spellEnd"/>
      <w:r>
        <w:rPr>
          <w:rFonts w:ascii="JetBrains Mono" w:hAnsi="JetBrains Mono" w:cs="JetBrains Mono"/>
          <w:color w:val="383838"/>
          <w:sz w:val="23"/>
          <w:szCs w:val="23"/>
        </w:rPr>
        <w:t>);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 xml:space="preserve">    }</w:t>
      </w:r>
      <w:r>
        <w:rPr>
          <w:rFonts w:ascii="JetBrains Mono" w:hAnsi="JetBrains Mono" w:cs="JetBrains Mono"/>
          <w:color w:val="383838"/>
          <w:sz w:val="23"/>
          <w:szCs w:val="23"/>
        </w:rPr>
        <w:br/>
        <w:t>}</w:t>
      </w:r>
    </w:p>
    <w:p w14:paraId="3ACF6499" w14:textId="52E47E12" w:rsidR="00E85A0F" w:rsidRPr="00F1276B" w:rsidRDefault="00E85A0F" w:rsidP="00E62E69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2 СКРІНШОТИ З РЕЗУЛЬТАТАМИ РОБОТИ</w:t>
      </w:r>
    </w:p>
    <w:p w14:paraId="061E8E9D" w14:textId="354F32B1" w:rsidR="00E85A0F" w:rsidRPr="007D130F" w:rsidRDefault="00F1276B" w:rsidP="00E62E69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68C0E32" wp14:editId="22EC09A3">
            <wp:extent cx="6120765" cy="3961765"/>
            <wp:effectExtent l="0" t="0" r="0" b="635"/>
            <wp:docPr id="1947945926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45926" name="Picture 2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58716A" wp14:editId="5A12EBC7">
            <wp:extent cx="6120765" cy="3961765"/>
            <wp:effectExtent l="0" t="0" r="635" b="635"/>
            <wp:docPr id="91677488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74886" name="Picture 3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B931" w14:textId="56DB9BEB" w:rsidR="009330EE" w:rsidRPr="009330EE" w:rsidRDefault="00E85A0F" w:rsidP="00E62E69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3</w:t>
      </w:r>
      <w:r w:rsidR="009330EE" w:rsidRPr="009330EE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330EE" w:rsidRPr="009330EE">
        <w:rPr>
          <w:rFonts w:ascii="Times New Roman" w:eastAsia="Times New Roman" w:hAnsi="Times New Roman" w:cs="Times New Roman"/>
          <w:b/>
          <w:bCs/>
          <w:sz w:val="28"/>
          <w:szCs w:val="28"/>
        </w:rPr>
        <w:t>ВИСНОВКИ</w:t>
      </w:r>
    </w:p>
    <w:p w14:paraId="28CAF5BC" w14:textId="693A695C" w:rsidR="001E4B7E" w:rsidRPr="00E85A0F" w:rsidRDefault="006B2E7F" w:rsidP="007D130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 цій роботі було </w:t>
      </w:r>
      <w:r w:rsidR="007D130F">
        <w:rPr>
          <w:rFonts w:ascii="Times New Roman" w:eastAsia="Times New Roman" w:hAnsi="Times New Roman" w:cs="Times New Roman"/>
          <w:sz w:val="28"/>
          <w:szCs w:val="28"/>
        </w:rPr>
        <w:t xml:space="preserve">використано </w:t>
      </w:r>
      <w:r w:rsidR="007D130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Kafka Streams </w:t>
      </w:r>
      <w:r w:rsidR="007D130F">
        <w:rPr>
          <w:rFonts w:ascii="Times New Roman" w:eastAsia="Times New Roman" w:hAnsi="Times New Roman" w:cs="Times New Roman"/>
          <w:sz w:val="28"/>
          <w:szCs w:val="28"/>
        </w:rPr>
        <w:t>для обробки вхідного потоку дан</w:t>
      </w:r>
      <w:r w:rsidR="00E85A0F">
        <w:rPr>
          <w:rFonts w:ascii="Times New Roman" w:eastAsia="Times New Roman" w:hAnsi="Times New Roman" w:cs="Times New Roman"/>
          <w:sz w:val="28"/>
          <w:szCs w:val="28"/>
        </w:rPr>
        <w:t>их та їх агрегації за допомогою використання операцій зі збереженням стану.</w:t>
      </w:r>
    </w:p>
    <w:sectPr w:rsidR="001E4B7E" w:rsidRPr="00E85A0F">
      <w:pgSz w:w="11906" w:h="16838"/>
      <w:pgMar w:top="850" w:right="850" w:bottom="850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8CE3C8E-37B7-154A-AC17-69DE8E3ADEAA}"/>
    <w:embedBold r:id="rId2" w:fontKey="{B7E228CA-6A18-FE47-BBC9-2C0112F8B8C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24861E8B-53B1-BF49-B152-1664656EBBDD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3701667E-57B0-3B4F-803A-EDE1CC7B1945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3957785D-DC5A-D140-95A6-4F99D583AF8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6A57E6F9-DA34-C94A-9237-ED2C3DE0A86C}"/>
    <w:embedBold r:id="rId7" w:fontKey="{03681317-7783-0541-BF8A-CF5ACD6133A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462C7522-A1F8-3C46-BBD7-19E6BBAD23F4}"/>
    <w:embedItalic r:id="rId9" w:fontKey="{434FD037-C59A-BE49-B52C-95CFAD678CAF}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  <w:embedRegular r:id="rId10" w:fontKey="{139843FC-1F6A-7649-87E0-11ED0DA88099}"/>
    <w:embedBold r:id="rId11" w:fontKey="{7175BCFA-59A6-A042-9C8D-3CEFF05B9DD8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302B2D18-2E60-AC4E-8A1A-99B0CD164BF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B24928"/>
    <w:multiLevelType w:val="multilevel"/>
    <w:tmpl w:val="7D0243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1D22D4D"/>
    <w:multiLevelType w:val="multilevel"/>
    <w:tmpl w:val="191EF4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19268C9"/>
    <w:multiLevelType w:val="hybridMultilevel"/>
    <w:tmpl w:val="9D9E2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815204"/>
    <w:multiLevelType w:val="hybridMultilevel"/>
    <w:tmpl w:val="5AEEC5CC"/>
    <w:lvl w:ilvl="0" w:tplc="DF8EC4D6">
      <w:start w:val="1"/>
      <w:numFmt w:val="decimal"/>
      <w:lvlText w:val="%1."/>
      <w:lvlJc w:val="left"/>
      <w:pPr>
        <w:ind w:left="785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4" w15:restartNumberingAfterBreak="0">
    <w:nsid w:val="3DD603C7"/>
    <w:multiLevelType w:val="hybridMultilevel"/>
    <w:tmpl w:val="98709468"/>
    <w:lvl w:ilvl="0" w:tplc="D3389048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FD2B1C"/>
    <w:multiLevelType w:val="hybridMultilevel"/>
    <w:tmpl w:val="102607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8E4FBC"/>
    <w:multiLevelType w:val="multilevel"/>
    <w:tmpl w:val="64103AC0"/>
    <w:lvl w:ilvl="0">
      <w:start w:val="1"/>
      <w:numFmt w:val="bullet"/>
      <w:lvlText w:val="–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438135420">
    <w:abstractNumId w:val="6"/>
  </w:num>
  <w:num w:numId="2" w16cid:durableId="1474448384">
    <w:abstractNumId w:val="1"/>
  </w:num>
  <w:num w:numId="3" w16cid:durableId="313222945">
    <w:abstractNumId w:val="0"/>
  </w:num>
  <w:num w:numId="4" w16cid:durableId="1603803211">
    <w:abstractNumId w:val="3"/>
  </w:num>
  <w:num w:numId="5" w16cid:durableId="1038051207">
    <w:abstractNumId w:val="4"/>
  </w:num>
  <w:num w:numId="6" w16cid:durableId="193857897">
    <w:abstractNumId w:val="5"/>
  </w:num>
  <w:num w:numId="7" w16cid:durableId="1038966041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Vladyslav Bardin">
    <w15:presenceInfo w15:providerId="AD" w15:userId="S::vladyslav.bardin@intellias.com::8c78cf4a-6ef9-4748-ab27-28c176ce82d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080A"/>
    <w:rsid w:val="000045D5"/>
    <w:rsid w:val="00067AB6"/>
    <w:rsid w:val="001418B0"/>
    <w:rsid w:val="001E4B7E"/>
    <w:rsid w:val="001F7BF2"/>
    <w:rsid w:val="002373A7"/>
    <w:rsid w:val="003A0DE3"/>
    <w:rsid w:val="00456E35"/>
    <w:rsid w:val="00477D5A"/>
    <w:rsid w:val="004A5868"/>
    <w:rsid w:val="005B1633"/>
    <w:rsid w:val="00637C9B"/>
    <w:rsid w:val="0066080A"/>
    <w:rsid w:val="00665998"/>
    <w:rsid w:val="00667954"/>
    <w:rsid w:val="006B2E7F"/>
    <w:rsid w:val="006C42F4"/>
    <w:rsid w:val="006E2EB9"/>
    <w:rsid w:val="006F28CF"/>
    <w:rsid w:val="00720800"/>
    <w:rsid w:val="00763321"/>
    <w:rsid w:val="007C6E77"/>
    <w:rsid w:val="007D130F"/>
    <w:rsid w:val="007F30FF"/>
    <w:rsid w:val="008218C0"/>
    <w:rsid w:val="00825C94"/>
    <w:rsid w:val="009330EE"/>
    <w:rsid w:val="00977E66"/>
    <w:rsid w:val="00A72576"/>
    <w:rsid w:val="00AA68A2"/>
    <w:rsid w:val="00AF2D1B"/>
    <w:rsid w:val="00BC01A1"/>
    <w:rsid w:val="00BC4DC1"/>
    <w:rsid w:val="00C979A6"/>
    <w:rsid w:val="00DC4F0D"/>
    <w:rsid w:val="00E62E69"/>
    <w:rsid w:val="00E85A0F"/>
    <w:rsid w:val="00EE3448"/>
    <w:rsid w:val="00F1276B"/>
    <w:rsid w:val="00F1581B"/>
    <w:rsid w:val="00F605D5"/>
    <w:rsid w:val="00F62E60"/>
    <w:rsid w:val="00FB31B9"/>
    <w:rsid w:val="00FB3C36"/>
    <w:rsid w:val="00FD7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555199"/>
  <w15:docId w15:val="{BEF669D7-5AE8-254C-9286-CC496A604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76332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6332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63321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637C9B"/>
    <w:pPr>
      <w:spacing w:after="0" w:line="240" w:lineRule="auto"/>
    </w:pPr>
  </w:style>
  <w:style w:type="table" w:styleId="TableGrid">
    <w:name w:val="Table Grid"/>
    <w:basedOn w:val="TableNormal"/>
    <w:uiPriority w:val="39"/>
    <w:rsid w:val="00BC4D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1F7BF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1F7BF2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1F7BF2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6">
    <w:name w:val="Grid Table 1 Light Accent 6"/>
    <w:basedOn w:val="TableNormal"/>
    <w:uiPriority w:val="46"/>
    <w:rsid w:val="001F7BF2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6">
    <w:name w:val="Grid Table 2 Accent 6"/>
    <w:basedOn w:val="TableNormal"/>
    <w:uiPriority w:val="47"/>
    <w:rsid w:val="001F7BF2"/>
    <w:pPr>
      <w:spacing w:after="0" w:line="240" w:lineRule="auto"/>
    </w:pPr>
    <w:tblPr>
      <w:tblStyleRowBandSize w:val="1"/>
      <w:tblStyleColBandSize w:val="1"/>
      <w:tblBorders>
        <w:top w:val="single" w:sz="2" w:space="0" w:color="FABF8F" w:themeColor="accent6" w:themeTint="99"/>
        <w:bottom w:val="single" w:sz="2" w:space="0" w:color="FABF8F" w:themeColor="accent6" w:themeTint="99"/>
        <w:insideH w:val="single" w:sz="2" w:space="0" w:color="FABF8F" w:themeColor="accent6" w:themeTint="99"/>
        <w:insideV w:val="single" w:sz="2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F8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7D130F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85A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85A0F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46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8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2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8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91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06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4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35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54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8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76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9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9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0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10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11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81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1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80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51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6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65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33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33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04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8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14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11/relationships/people" Target="peop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1409</Words>
  <Characters>8032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Vladyslav Bardin</cp:lastModifiedBy>
  <cp:revision>3</cp:revision>
  <cp:lastPrinted>2025-05-16T18:50:00Z</cp:lastPrinted>
  <dcterms:created xsi:type="dcterms:W3CDTF">2025-05-16T18:50:00Z</dcterms:created>
  <dcterms:modified xsi:type="dcterms:W3CDTF">2025-05-16T18:50:00Z</dcterms:modified>
</cp:coreProperties>
</file>